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916563" w14:textId="5E59FA4B" w:rsidR="00B85D23" w:rsidRPr="003F0D0A" w:rsidRDefault="00B85D23" w:rsidP="00C46DE0">
      <w:pPr>
        <w:spacing w:after="120" w:line="22" w:lineRule="atLeast"/>
        <w:ind w:left="0" w:right="0" w:firstLine="0"/>
        <w:jc w:val="center"/>
        <w:rPr>
          <w:rFonts w:asciiTheme="majorBidi" w:hAnsiTheme="majorBidi" w:cstheme="majorBidi"/>
          <w:b/>
          <w:bCs/>
          <w:sz w:val="48"/>
          <w:szCs w:val="48"/>
        </w:rPr>
      </w:pPr>
      <w:r w:rsidRPr="003F0D0A">
        <w:rPr>
          <w:rFonts w:asciiTheme="majorBidi" w:hAnsiTheme="majorBidi" w:cstheme="majorBidi"/>
          <w:b/>
          <w:bCs/>
          <w:sz w:val="48"/>
          <w:szCs w:val="48"/>
        </w:rPr>
        <w:t>Formal Verification of Specs of Applications</w:t>
      </w:r>
    </w:p>
    <w:p w14:paraId="755FB0EF" w14:textId="2ADAB857" w:rsidR="00B66735" w:rsidRPr="003F0D0A" w:rsidRDefault="0066487C" w:rsidP="00C46DE0">
      <w:pPr>
        <w:spacing w:after="120" w:line="22" w:lineRule="atLeast"/>
        <w:ind w:left="0" w:right="0" w:firstLine="134"/>
        <w:jc w:val="center"/>
        <w:rPr>
          <w:rFonts w:asciiTheme="majorBidi" w:hAnsiTheme="majorBidi" w:cstheme="majorBidi"/>
          <w:bCs/>
          <w:sz w:val="24"/>
          <w:szCs w:val="24"/>
        </w:rPr>
      </w:pPr>
      <w:r w:rsidRPr="003F0D0A">
        <w:rPr>
          <w:rFonts w:asciiTheme="majorBidi" w:hAnsiTheme="majorBidi" w:cstheme="majorBidi"/>
          <w:bCs/>
          <w:color w:val="222222"/>
          <w:sz w:val="24"/>
          <w:szCs w:val="24"/>
          <w:shd w:val="clear" w:color="auto" w:fill="FFFFFF"/>
        </w:rPr>
        <w:t xml:space="preserve">Saeed </w:t>
      </w:r>
      <w:r w:rsidR="0047136F" w:rsidRPr="003F0D0A">
        <w:rPr>
          <w:rFonts w:asciiTheme="majorBidi" w:hAnsiTheme="majorBidi" w:cstheme="majorBidi"/>
          <w:bCs/>
          <w:color w:val="222222"/>
          <w:sz w:val="24"/>
          <w:szCs w:val="24"/>
          <w:shd w:val="clear" w:color="auto" w:fill="FFFFFF"/>
        </w:rPr>
        <w:t xml:space="preserve">Namih </w:t>
      </w:r>
      <w:r w:rsidR="0064466B" w:rsidRPr="003F0D0A">
        <w:rPr>
          <w:rFonts w:asciiTheme="majorBidi" w:hAnsiTheme="majorBidi" w:cstheme="majorBidi"/>
          <w:bCs/>
          <w:color w:val="222222"/>
          <w:sz w:val="24"/>
          <w:szCs w:val="24"/>
          <w:shd w:val="clear" w:color="auto" w:fill="FFFFFF"/>
        </w:rPr>
        <w:t>ID:</w:t>
      </w:r>
      <w:r w:rsidRPr="003F13FA">
        <w:rPr>
          <w:rFonts w:asciiTheme="majorBidi" w:hAnsiTheme="majorBidi"/>
          <w:sz w:val="24"/>
        </w:rPr>
        <w:t>204582555</w:t>
      </w:r>
      <w:r w:rsidR="000C7264">
        <w:rPr>
          <w:rFonts w:asciiTheme="majorBidi" w:hAnsiTheme="majorBidi" w:cstheme="majorBidi"/>
          <w:sz w:val="24"/>
          <w:szCs w:val="24"/>
        </w:rPr>
        <w:t>,</w:t>
      </w:r>
      <w:r w:rsidR="000C7264" w:rsidRPr="000C7264">
        <w:rPr>
          <w:rFonts w:asciiTheme="majorBidi" w:hAnsiTheme="majorBidi" w:cstheme="majorBidi"/>
          <w:bCs/>
          <w:color w:val="222222"/>
          <w:sz w:val="24"/>
          <w:szCs w:val="24"/>
          <w:shd w:val="clear" w:color="auto" w:fill="FFFFFF"/>
        </w:rPr>
        <w:t xml:space="preserve"> </w:t>
      </w:r>
      <w:r w:rsidRPr="003F0D0A">
        <w:rPr>
          <w:rFonts w:asciiTheme="majorBidi" w:hAnsiTheme="majorBidi" w:cstheme="majorBidi"/>
          <w:bCs/>
          <w:color w:val="222222"/>
          <w:sz w:val="24"/>
          <w:szCs w:val="24"/>
          <w:shd w:val="clear" w:color="auto" w:fill="FFFFFF"/>
        </w:rPr>
        <w:t>Ahmad Mnasra</w:t>
      </w:r>
      <w:r w:rsidRPr="003F0D0A">
        <w:rPr>
          <w:rFonts w:asciiTheme="majorBidi" w:hAnsiTheme="majorBidi" w:cstheme="majorBidi"/>
          <w:bCs/>
          <w:sz w:val="24"/>
          <w:szCs w:val="24"/>
        </w:rPr>
        <w:t xml:space="preserve"> </w:t>
      </w:r>
      <w:r w:rsidR="0064466B" w:rsidRPr="003F0D0A">
        <w:rPr>
          <w:rFonts w:asciiTheme="majorBidi" w:hAnsiTheme="majorBidi" w:cstheme="majorBidi"/>
          <w:bCs/>
          <w:color w:val="222222"/>
          <w:sz w:val="24"/>
          <w:szCs w:val="24"/>
          <w:shd w:val="clear" w:color="auto" w:fill="FFFFFF"/>
        </w:rPr>
        <w:t>ID:</w:t>
      </w:r>
      <w:r w:rsidRPr="003F0D0A">
        <w:rPr>
          <w:rFonts w:asciiTheme="majorBidi" w:hAnsiTheme="majorBidi" w:cstheme="majorBidi"/>
          <w:bCs/>
          <w:color w:val="222222"/>
          <w:sz w:val="24"/>
          <w:szCs w:val="24"/>
          <w:shd w:val="clear" w:color="auto" w:fill="FFFFFF"/>
        </w:rPr>
        <w:t>311539647</w:t>
      </w:r>
    </w:p>
    <w:p w14:paraId="46B3FF78" w14:textId="147548D2" w:rsidR="00BA34B2" w:rsidRPr="003F0D0A" w:rsidRDefault="000C7264" w:rsidP="00C46DE0">
      <w:pPr>
        <w:spacing w:after="0" w:line="22" w:lineRule="atLeast"/>
        <w:ind w:left="0" w:right="0" w:firstLine="710"/>
        <w:jc w:val="center"/>
        <w:rPr>
          <w:sz w:val="24"/>
          <w:szCs w:val="24"/>
          <w:rtl/>
        </w:rPr>
      </w:pPr>
      <w:r w:rsidRPr="00EE4564">
        <w:rPr>
          <w:rFonts w:asciiTheme="majorBidi" w:hAnsiTheme="majorBidi" w:cstheme="majorBidi"/>
          <w:sz w:val="24"/>
          <w:szCs w:val="24"/>
        </w:rPr>
        <w:t>Supervisor(s)</w:t>
      </w:r>
      <w:r>
        <w:rPr>
          <w:rFonts w:asciiTheme="majorBidi" w:hAnsiTheme="majorBidi" w:cstheme="majorBidi"/>
          <w:sz w:val="24"/>
          <w:szCs w:val="24"/>
        </w:rPr>
        <w:t>:</w:t>
      </w:r>
      <w:r w:rsidRPr="003F0D0A">
        <w:rPr>
          <w:sz w:val="24"/>
          <w:szCs w:val="24"/>
        </w:rPr>
        <w:t xml:space="preserve"> </w:t>
      </w:r>
      <w:r w:rsidR="006F1D19" w:rsidRPr="003F0D0A">
        <w:rPr>
          <w:sz w:val="24"/>
          <w:szCs w:val="24"/>
        </w:rPr>
        <w:t>Dr. Katerina Korenbla</w:t>
      </w:r>
      <w:r w:rsidR="00C2681A" w:rsidRPr="003F0D0A">
        <w:rPr>
          <w:sz w:val="24"/>
          <w:szCs w:val="24"/>
        </w:rPr>
        <w:t>t</w:t>
      </w:r>
      <w:r w:rsidRPr="00EE4564">
        <w:rPr>
          <w:rFonts w:asciiTheme="majorBidi" w:hAnsiTheme="majorBidi" w:cstheme="majorBidi"/>
          <w:sz w:val="24"/>
          <w:szCs w:val="24"/>
        </w:rPr>
        <w:t xml:space="preserve">, </w:t>
      </w:r>
      <w:r w:rsidR="00BA34B2" w:rsidRPr="003F0D0A">
        <w:rPr>
          <w:sz w:val="24"/>
          <w:szCs w:val="24"/>
        </w:rPr>
        <w:t>Dr. Elena Ravve</w:t>
      </w:r>
    </w:p>
    <w:p w14:paraId="3328FE64" w14:textId="0141DFC5" w:rsidR="00BA34B2" w:rsidRDefault="00BA34B2" w:rsidP="00C46DE0">
      <w:pPr>
        <w:spacing w:after="0" w:line="22" w:lineRule="atLeast"/>
        <w:ind w:left="0" w:right="0" w:firstLine="710"/>
        <w:jc w:val="center"/>
        <w:rPr>
          <w:sz w:val="24"/>
          <w:szCs w:val="24"/>
        </w:rPr>
      </w:pPr>
    </w:p>
    <w:p w14:paraId="2E5010D5" w14:textId="4D8B0C7C" w:rsidR="00812ABF" w:rsidRDefault="00812ABF" w:rsidP="00812ABF">
      <w:pPr>
        <w:pStyle w:val="a3"/>
        <w:bidi w:val="0"/>
        <w:spacing w:after="120" w:line="264" w:lineRule="auto"/>
        <w:ind w:left="567" w:right="565"/>
        <w:jc w:val="both"/>
        <w:rPr>
          <w:ins w:id="0" w:author="adm" w:date="2017-01-19T09:45:00Z"/>
          <w:rFonts w:asciiTheme="majorBidi" w:hAnsiTheme="majorBidi" w:cstheme="majorBidi"/>
          <w:b/>
          <w:bCs/>
          <w:sz w:val="20"/>
          <w:szCs w:val="20"/>
        </w:rPr>
      </w:pPr>
      <w:ins w:id="1" w:author="adm" w:date="2017-01-19T09:45:00Z">
        <w:r w:rsidRPr="00661EE0">
          <w:rPr>
            <w:rFonts w:asciiTheme="majorBidi" w:hAnsiTheme="majorBidi" w:cstheme="majorBidi"/>
            <w:b/>
            <w:bCs/>
            <w:sz w:val="20"/>
            <w:szCs w:val="20"/>
            <w:highlight w:val="yellow"/>
            <w:rPrChange w:id="2" w:author="adm" w:date="2017-01-19T09:50:00Z">
              <w:rPr>
                <w:rFonts w:asciiTheme="majorBidi" w:hAnsiTheme="majorBidi" w:cstheme="majorBidi"/>
                <w:b/>
                <w:bCs/>
                <w:sz w:val="20"/>
                <w:szCs w:val="20"/>
              </w:rPr>
            </w:rPrChange>
          </w:rPr>
          <w:t>Abstract.</w:t>
        </w:r>
        <w:r w:rsidRPr="00661EE0">
          <w:rPr>
            <w:rFonts w:asciiTheme="majorBidi" w:hAnsiTheme="majorBidi" w:cstheme="majorBidi"/>
            <w:i/>
            <w:iCs/>
            <w:sz w:val="20"/>
            <w:szCs w:val="20"/>
            <w:highlight w:val="yellow"/>
            <w:rPrChange w:id="3" w:author="adm" w:date="2017-01-19T09:50:00Z">
              <w:rPr>
                <w:rFonts w:asciiTheme="majorBidi" w:hAnsiTheme="majorBidi" w:cstheme="majorBidi"/>
                <w:i/>
                <w:iCs/>
                <w:sz w:val="20"/>
                <w:szCs w:val="20"/>
              </w:rPr>
            </w:rPrChange>
          </w:rPr>
          <w:t xml:space="preserve"> In our project we build a tool to define SPECS of cellular applications, given screen diagram that produces automatically and some appropriate logical formalism to make “sanity” check of this property</w:t>
        </w:r>
        <w:r w:rsidRPr="00661EE0">
          <w:rPr>
            <w:rFonts w:asciiTheme="majorBidi" w:hAnsiTheme="majorBidi" w:cstheme="majorBidi"/>
            <w:b/>
            <w:bCs/>
            <w:sz w:val="20"/>
            <w:szCs w:val="20"/>
            <w:highlight w:val="yellow"/>
            <w:rPrChange w:id="4" w:author="adm" w:date="2017-01-19T09:50:00Z">
              <w:rPr>
                <w:rFonts w:asciiTheme="majorBidi" w:hAnsiTheme="majorBidi" w:cstheme="majorBidi"/>
                <w:b/>
                <w:bCs/>
                <w:sz w:val="20"/>
                <w:szCs w:val="20"/>
              </w:rPr>
            </w:rPrChange>
          </w:rPr>
          <w:t>.</w:t>
        </w:r>
      </w:ins>
    </w:p>
    <w:p w14:paraId="13AF3C90" w14:textId="08FC794D" w:rsidR="000C7264" w:rsidRPr="00EE4564" w:rsidDel="00812ABF" w:rsidRDefault="000C7264" w:rsidP="00C46DE0">
      <w:pPr>
        <w:pStyle w:val="a3"/>
        <w:bidi w:val="0"/>
        <w:spacing w:after="120" w:line="264" w:lineRule="auto"/>
        <w:ind w:left="567" w:right="565"/>
        <w:jc w:val="both"/>
        <w:rPr>
          <w:del w:id="5" w:author="adm" w:date="2017-01-19T09:45:00Z"/>
          <w:rFonts w:asciiTheme="majorBidi" w:hAnsiTheme="majorBidi" w:cstheme="majorBidi"/>
          <w:i/>
          <w:iCs/>
          <w:sz w:val="20"/>
          <w:szCs w:val="20"/>
        </w:rPr>
      </w:pPr>
      <w:commentRangeStart w:id="6"/>
      <w:del w:id="7" w:author="adm" w:date="2017-01-19T09:45:00Z">
        <w:r w:rsidRPr="00EE4564" w:rsidDel="00812ABF">
          <w:rPr>
            <w:rFonts w:asciiTheme="majorBidi" w:hAnsiTheme="majorBidi" w:cstheme="majorBidi"/>
            <w:b/>
            <w:bCs/>
            <w:sz w:val="20"/>
            <w:szCs w:val="20"/>
          </w:rPr>
          <w:delText>Abstract.</w:delText>
        </w:r>
        <w:r w:rsidRPr="00EE4564" w:rsidDel="00812ABF">
          <w:rPr>
            <w:rFonts w:asciiTheme="majorBidi" w:hAnsiTheme="majorBidi" w:cstheme="majorBidi"/>
            <w:i/>
            <w:iCs/>
            <w:sz w:val="20"/>
            <w:szCs w:val="20"/>
          </w:rPr>
          <w:delText xml:space="preserve"> In our project we </w:delText>
        </w:r>
        <w:commentRangeEnd w:id="6"/>
        <w:r w:rsidR="00210C34" w:rsidDel="00812ABF">
          <w:rPr>
            <w:rStyle w:val="a8"/>
            <w:rFonts w:ascii="Times New Roman" w:hAnsi="Times New Roman" w:cs="Times New Roman"/>
            <w:color w:val="000000"/>
          </w:rPr>
          <w:commentReference w:id="6"/>
        </w:r>
      </w:del>
    </w:p>
    <w:p w14:paraId="44B32CAA" w14:textId="173D2E7A" w:rsidR="005C7BB9" w:rsidRDefault="000C7264" w:rsidP="00C46DE0">
      <w:pPr>
        <w:spacing w:after="120" w:line="264" w:lineRule="auto"/>
        <w:ind w:left="567" w:right="565"/>
        <w:rPr>
          <w:rFonts w:asciiTheme="majorBidi" w:hAnsiTheme="majorBidi" w:cstheme="majorBidi"/>
          <w:szCs w:val="20"/>
        </w:rPr>
      </w:pPr>
      <w:r w:rsidRPr="00EE4564">
        <w:rPr>
          <w:rFonts w:asciiTheme="majorBidi" w:hAnsiTheme="majorBidi" w:cstheme="majorBidi"/>
          <w:b/>
          <w:bCs/>
          <w:szCs w:val="20"/>
        </w:rPr>
        <w:t>Keywords</w:t>
      </w:r>
      <w:r w:rsidRPr="00EE4564">
        <w:rPr>
          <w:rFonts w:asciiTheme="majorBidi" w:hAnsiTheme="majorBidi" w:cstheme="majorBidi"/>
          <w:szCs w:val="20"/>
        </w:rPr>
        <w:t>:</w:t>
      </w:r>
      <w:ins w:id="8" w:author="adm" w:date="2017-01-19T09:45:00Z">
        <w:r w:rsidR="00812ABF">
          <w:rPr>
            <w:rFonts w:asciiTheme="majorBidi" w:hAnsiTheme="majorBidi" w:cstheme="majorBidi"/>
            <w:szCs w:val="20"/>
          </w:rPr>
          <w:t xml:space="preserve"> </w:t>
        </w:r>
      </w:ins>
      <w:r w:rsidRPr="00EE4564">
        <w:rPr>
          <w:rFonts w:asciiTheme="majorBidi" w:hAnsiTheme="majorBidi" w:cstheme="majorBidi"/>
          <w:szCs w:val="20"/>
        </w:rPr>
        <w:t xml:space="preserve"> </w:t>
      </w:r>
      <w:commentRangeStart w:id="9"/>
      <w:r w:rsidR="00210C34">
        <w:rPr>
          <w:rFonts w:asciiTheme="majorBidi" w:hAnsiTheme="majorBidi" w:cstheme="majorBidi"/>
          <w:szCs w:val="20"/>
        </w:rPr>
        <w:t xml:space="preserve"> </w:t>
      </w:r>
      <w:commentRangeEnd w:id="9"/>
      <w:r w:rsidR="00210C34">
        <w:rPr>
          <w:rStyle w:val="a8"/>
        </w:rPr>
        <w:commentReference w:id="9"/>
      </w:r>
    </w:p>
    <w:p w14:paraId="07F14F46" w14:textId="19246EA5" w:rsidR="00D14F73" w:rsidRPr="003F13FA" w:rsidRDefault="00CF6F20" w:rsidP="00C6357D">
      <w:pPr>
        <w:pStyle w:val="a3"/>
        <w:numPr>
          <w:ilvl w:val="0"/>
          <w:numId w:val="52"/>
        </w:numPr>
        <w:bidi w:val="0"/>
        <w:spacing w:before="240" w:after="120" w:line="264" w:lineRule="auto"/>
        <w:ind w:left="284" w:hanging="284"/>
        <w:jc w:val="both"/>
        <w:rPr>
          <w:rFonts w:asciiTheme="majorBidi" w:hAnsiTheme="majorBidi"/>
        </w:rPr>
      </w:pPr>
      <w:bookmarkStart w:id="10" w:name="_Toc470446028"/>
      <w:r w:rsidRPr="003F13FA">
        <w:rPr>
          <w:rFonts w:asciiTheme="majorBidi" w:hAnsiTheme="majorBidi"/>
          <w:b/>
          <w:sz w:val="24"/>
        </w:rPr>
        <w:t>INTRODUCTION</w:t>
      </w:r>
      <w:bookmarkEnd w:id="10"/>
    </w:p>
    <w:p w14:paraId="48AE53FA" w14:textId="77777777" w:rsidR="00A57773" w:rsidRDefault="00046EB9" w:rsidP="00C6357D">
      <w:pPr>
        <w:pStyle w:val="a3"/>
        <w:bidi w:val="0"/>
        <w:spacing w:after="120" w:line="264" w:lineRule="auto"/>
        <w:ind w:firstLine="284"/>
        <w:jc w:val="both"/>
        <w:rPr>
          <w:rFonts w:asciiTheme="majorBidi" w:hAnsiTheme="majorBidi" w:cstheme="majorBidi"/>
          <w:color w:val="222222"/>
          <w:shd w:val="clear" w:color="auto" w:fill="FFFFFF"/>
        </w:rPr>
      </w:pPr>
      <w:r w:rsidRPr="003F13FA">
        <w:rPr>
          <w:rFonts w:asciiTheme="majorBidi" w:hAnsiTheme="majorBidi"/>
          <w:color w:val="222222"/>
          <w:shd w:val="clear" w:color="auto" w:fill="FFFFFF"/>
        </w:rPr>
        <w:t xml:space="preserve">Every </w:t>
      </w:r>
      <w:r w:rsidRPr="004625E3">
        <w:rPr>
          <w:rFonts w:asciiTheme="majorBidi" w:hAnsiTheme="majorBidi" w:cstheme="majorBidi"/>
          <w:color w:val="222222"/>
          <w:shd w:val="clear" w:color="auto" w:fill="FFFFFF"/>
        </w:rPr>
        <w:t>program</w:t>
      </w:r>
      <w:r w:rsidR="000D49A7" w:rsidRPr="004625E3">
        <w:rPr>
          <w:rFonts w:asciiTheme="majorBidi" w:hAnsiTheme="majorBidi" w:cstheme="majorBidi"/>
          <w:color w:val="222222"/>
          <w:shd w:val="clear" w:color="auto" w:fill="FFFFFF"/>
        </w:rPr>
        <w:t xml:space="preserve"> development starts from its specification. Before, one starts implementation, the correctness of the spec must be confirmed. Specs of cellular applications demonstrate very specific character: transfer from one screen to another. </w:t>
      </w:r>
    </w:p>
    <w:p w14:paraId="2B729188" w14:textId="7644CE61" w:rsidR="00A3554A" w:rsidRPr="00D42569" w:rsidRDefault="000D49A7" w:rsidP="00A57773">
      <w:pPr>
        <w:pStyle w:val="a3"/>
        <w:bidi w:val="0"/>
        <w:spacing w:after="120" w:line="264" w:lineRule="auto"/>
        <w:ind w:firstLine="284"/>
        <w:jc w:val="both"/>
        <w:rPr>
          <w:rFonts w:asciiTheme="majorBidi" w:hAnsiTheme="majorBidi" w:cstheme="majorBidi"/>
          <w:color w:val="222222"/>
          <w:shd w:val="clear" w:color="auto" w:fill="FFFFFF"/>
        </w:rPr>
      </w:pPr>
      <w:r w:rsidRPr="004625E3">
        <w:rPr>
          <w:rFonts w:asciiTheme="majorBidi" w:hAnsiTheme="majorBidi" w:cstheme="majorBidi"/>
          <w:color w:val="222222"/>
          <w:shd w:val="clear" w:color="auto" w:fill="FFFFFF"/>
        </w:rPr>
        <w:t>We use the specialty of t</w:t>
      </w:r>
      <w:r w:rsidR="00BD2F1A">
        <w:rPr>
          <w:rFonts w:asciiTheme="majorBidi" w:hAnsiTheme="majorBidi" w:cstheme="majorBidi"/>
          <w:color w:val="222222"/>
          <w:shd w:val="clear" w:color="auto" w:fill="FFFFFF"/>
        </w:rPr>
        <w:t xml:space="preserve">he specs </w:t>
      </w:r>
      <w:r w:rsidR="00BD2F1A" w:rsidRPr="004625E3">
        <w:rPr>
          <w:rFonts w:asciiTheme="majorBidi" w:hAnsiTheme="majorBidi" w:cstheme="majorBidi"/>
          <w:color w:val="222222"/>
          <w:shd w:val="clear" w:color="auto" w:fill="FFFFFF"/>
        </w:rPr>
        <w:t>to</w:t>
      </w:r>
      <w:r w:rsidRPr="004625E3">
        <w:rPr>
          <w:rFonts w:asciiTheme="majorBidi" w:hAnsiTheme="majorBidi" w:cstheme="majorBidi"/>
          <w:color w:val="222222"/>
          <w:shd w:val="clear" w:color="auto" w:fill="FFFFFF"/>
        </w:rPr>
        <w:t xml:space="preserve"> verify their correctness</w:t>
      </w:r>
      <w:r w:rsidR="00046EB9" w:rsidRPr="00D42569">
        <w:rPr>
          <w:rFonts w:asciiTheme="majorBidi" w:hAnsiTheme="majorBidi" w:cstheme="majorBidi"/>
          <w:color w:val="222222"/>
          <w:shd w:val="clear" w:color="auto" w:fill="FFFFFF"/>
        </w:rPr>
        <w:t>.</w:t>
      </w:r>
    </w:p>
    <w:p w14:paraId="45C90C1C" w14:textId="4C7DB484" w:rsidR="00505F27" w:rsidRPr="00A3554A" w:rsidRDefault="00A3554A" w:rsidP="00C6357D">
      <w:pPr>
        <w:pStyle w:val="Default"/>
        <w:tabs>
          <w:tab w:val="left" w:pos="3975"/>
        </w:tabs>
        <w:spacing w:after="120" w:line="264" w:lineRule="auto"/>
        <w:rPr>
          <w:sz w:val="22"/>
          <w:szCs w:val="22"/>
        </w:rPr>
      </w:pPr>
      <w:r>
        <w:rPr>
          <w:b/>
          <w:bCs/>
          <w:sz w:val="22"/>
          <w:szCs w:val="22"/>
        </w:rPr>
        <w:t xml:space="preserve">What are we going to do? </w:t>
      </w:r>
      <w:r w:rsidR="00036734">
        <w:rPr>
          <w:b/>
          <w:bCs/>
          <w:sz w:val="22"/>
          <w:szCs w:val="22"/>
        </w:rPr>
        <w:tab/>
      </w:r>
    </w:p>
    <w:p w14:paraId="4CE272A6" w14:textId="6D323FF3" w:rsidR="00505F27" w:rsidRPr="00E5483F" w:rsidRDefault="005F7136" w:rsidP="00C46DE0">
      <w:pPr>
        <w:spacing w:after="120" w:line="264" w:lineRule="auto"/>
        <w:ind w:left="0" w:right="0" w:firstLine="284"/>
        <w:rPr>
          <w:rFonts w:asciiTheme="majorBidi" w:hAnsiTheme="majorBidi" w:cstheme="majorBidi"/>
          <w:color w:val="222222"/>
          <w:sz w:val="22"/>
          <w:shd w:val="clear" w:color="auto" w:fill="FFFFFF"/>
        </w:rPr>
      </w:pPr>
      <w:r w:rsidRPr="00E5483F">
        <w:rPr>
          <w:rFonts w:asciiTheme="majorBidi" w:hAnsiTheme="majorBidi" w:cstheme="majorBidi"/>
          <w:color w:val="222222"/>
          <w:sz w:val="22"/>
          <w:shd w:val="clear" w:color="auto" w:fill="FFFFFF"/>
        </w:rPr>
        <w:t>We will build a</w:t>
      </w:r>
      <w:r w:rsidR="00A3554A" w:rsidRPr="00E5483F">
        <w:rPr>
          <w:rFonts w:asciiTheme="majorBidi" w:hAnsiTheme="majorBidi" w:cstheme="majorBidi"/>
          <w:color w:val="222222"/>
          <w:sz w:val="22"/>
          <w:shd w:val="clear" w:color="auto" w:fill="FFFFFF"/>
        </w:rPr>
        <w:t xml:space="preserve"> tool that allows</w:t>
      </w:r>
      <w:r w:rsidR="003235F1" w:rsidRPr="00E5483F">
        <w:rPr>
          <w:rFonts w:asciiTheme="majorBidi" w:hAnsiTheme="majorBidi" w:cstheme="majorBidi"/>
          <w:color w:val="222222"/>
          <w:sz w:val="22"/>
          <w:shd w:val="clear" w:color="auto" w:fill="FFFFFF"/>
        </w:rPr>
        <w:t xml:space="preserve"> the</w:t>
      </w:r>
      <w:r w:rsidR="00A3554A" w:rsidRPr="00E5483F">
        <w:rPr>
          <w:rFonts w:asciiTheme="majorBidi" w:hAnsiTheme="majorBidi" w:cstheme="majorBidi"/>
          <w:color w:val="222222"/>
          <w:sz w:val="22"/>
          <w:shd w:val="clear" w:color="auto" w:fill="FFFFFF"/>
        </w:rPr>
        <w:t xml:space="preserve"> </w:t>
      </w:r>
      <w:r w:rsidR="00A3554A" w:rsidRPr="00E5483F">
        <w:rPr>
          <w:rFonts w:asciiTheme="majorBidi" w:hAnsiTheme="majorBidi" w:cstheme="majorBidi"/>
          <w:noProof/>
          <w:color w:val="222222"/>
          <w:sz w:val="22"/>
          <w:shd w:val="clear" w:color="auto" w:fill="FFFFFF"/>
        </w:rPr>
        <w:t>graphical</w:t>
      </w:r>
      <w:r w:rsidR="00A3554A" w:rsidRPr="00E5483F">
        <w:rPr>
          <w:rFonts w:asciiTheme="majorBidi" w:hAnsiTheme="majorBidi" w:cstheme="majorBidi"/>
          <w:color w:val="222222"/>
          <w:sz w:val="22"/>
          <w:shd w:val="clear" w:color="auto" w:fill="FFFFFF"/>
        </w:rPr>
        <w:t xml:space="preserve"> definitio</w:t>
      </w:r>
      <w:r w:rsidR="00E5483F">
        <w:rPr>
          <w:rFonts w:asciiTheme="majorBidi" w:hAnsiTheme="majorBidi" w:cstheme="majorBidi"/>
          <w:color w:val="222222"/>
          <w:sz w:val="22"/>
          <w:shd w:val="clear" w:color="auto" w:fill="FFFFFF"/>
        </w:rPr>
        <w:t xml:space="preserve">n of specifications of cellular </w:t>
      </w:r>
      <w:r w:rsidR="00A3554A" w:rsidRPr="00E5483F">
        <w:rPr>
          <w:rFonts w:asciiTheme="majorBidi" w:hAnsiTheme="majorBidi" w:cstheme="majorBidi"/>
          <w:color w:val="222222"/>
          <w:sz w:val="22"/>
          <w:shd w:val="clear" w:color="auto" w:fill="FFFFFF"/>
        </w:rPr>
        <w:t>applications</w:t>
      </w:r>
      <w:r w:rsidR="00F42029" w:rsidRPr="00E5483F">
        <w:rPr>
          <w:rFonts w:asciiTheme="majorBidi" w:hAnsiTheme="majorBidi" w:cstheme="majorBidi"/>
          <w:color w:val="222222"/>
          <w:sz w:val="22"/>
          <w:shd w:val="clear" w:color="auto" w:fill="FFFFFF"/>
        </w:rPr>
        <w:t>,</w:t>
      </w:r>
      <w:r w:rsidR="00440E61" w:rsidRPr="00E5483F">
        <w:rPr>
          <w:rFonts w:asciiTheme="majorBidi" w:hAnsiTheme="majorBidi" w:cstheme="majorBidi"/>
          <w:color w:val="222222"/>
          <w:sz w:val="22"/>
          <w:shd w:val="clear" w:color="auto" w:fill="FFFFFF"/>
        </w:rPr>
        <w:t xml:space="preserve"> </w:t>
      </w:r>
      <w:r w:rsidR="00046EB9" w:rsidRPr="00E5483F">
        <w:rPr>
          <w:rFonts w:asciiTheme="majorBidi" w:hAnsiTheme="majorBidi" w:cstheme="majorBidi"/>
          <w:color w:val="222222"/>
          <w:sz w:val="22"/>
          <w:shd w:val="clear" w:color="auto" w:fill="FFFFFF"/>
        </w:rPr>
        <w:t>that</w:t>
      </w:r>
      <w:r w:rsidR="00F42029" w:rsidRPr="00E5483F">
        <w:rPr>
          <w:rFonts w:asciiTheme="majorBidi" w:hAnsiTheme="majorBidi" w:cstheme="majorBidi"/>
          <w:color w:val="222222"/>
          <w:sz w:val="22"/>
          <w:shd w:val="clear" w:color="auto" w:fill="FFFFFF"/>
        </w:rPr>
        <w:t xml:space="preserve"> mean</w:t>
      </w:r>
      <w:r w:rsidR="00046EB9" w:rsidRPr="00E5483F">
        <w:rPr>
          <w:rFonts w:asciiTheme="majorBidi" w:hAnsiTheme="majorBidi" w:cstheme="majorBidi"/>
          <w:color w:val="222222"/>
          <w:sz w:val="22"/>
          <w:shd w:val="clear" w:color="auto" w:fill="FFFFFF"/>
        </w:rPr>
        <w:t>s</w:t>
      </w:r>
      <w:r w:rsidR="008D2861" w:rsidRPr="00E5483F">
        <w:rPr>
          <w:rFonts w:asciiTheme="majorBidi" w:hAnsiTheme="majorBidi" w:cstheme="majorBidi"/>
          <w:color w:val="222222"/>
          <w:sz w:val="22"/>
          <w:shd w:val="clear" w:color="auto" w:fill="FFFFFF"/>
        </w:rPr>
        <w:t>:</w:t>
      </w:r>
      <w:r w:rsidR="00F42029" w:rsidRPr="00E5483F">
        <w:rPr>
          <w:rFonts w:asciiTheme="majorBidi" w:hAnsiTheme="majorBidi" w:cstheme="majorBidi"/>
          <w:color w:val="222222"/>
          <w:sz w:val="22"/>
          <w:shd w:val="clear" w:color="auto" w:fill="FFFFFF"/>
        </w:rPr>
        <w:t xml:space="preserve"> </w:t>
      </w:r>
      <w:r w:rsidR="008D2861" w:rsidRPr="00E5483F">
        <w:rPr>
          <w:rFonts w:asciiTheme="majorBidi" w:hAnsiTheme="majorBidi" w:cstheme="majorBidi"/>
          <w:color w:val="222222"/>
          <w:sz w:val="22"/>
          <w:shd w:val="clear" w:color="auto" w:fill="FFFFFF"/>
        </w:rPr>
        <w:t xml:space="preserve">represent </w:t>
      </w:r>
      <w:r w:rsidR="00F42029" w:rsidRPr="00E5483F">
        <w:rPr>
          <w:rFonts w:asciiTheme="majorBidi" w:hAnsiTheme="majorBidi" w:cstheme="majorBidi"/>
          <w:color w:val="222222"/>
          <w:sz w:val="22"/>
          <w:shd w:val="clear" w:color="auto" w:fill="FFFFFF"/>
        </w:rPr>
        <w:t xml:space="preserve">the </w:t>
      </w:r>
      <w:r w:rsidR="006539AC" w:rsidRPr="00E5483F">
        <w:rPr>
          <w:rFonts w:asciiTheme="majorBidi" w:hAnsiTheme="majorBidi" w:cstheme="majorBidi"/>
          <w:color w:val="222222"/>
          <w:sz w:val="22"/>
          <w:shd w:val="clear" w:color="auto" w:fill="FFFFFF"/>
        </w:rPr>
        <w:t xml:space="preserve">specifications </w:t>
      </w:r>
      <w:r w:rsidR="00F42029" w:rsidRPr="00E5483F">
        <w:rPr>
          <w:rFonts w:asciiTheme="majorBidi" w:hAnsiTheme="majorBidi" w:cstheme="majorBidi"/>
          <w:color w:val="222222"/>
          <w:sz w:val="22"/>
          <w:shd w:val="clear" w:color="auto" w:fill="FFFFFF"/>
        </w:rPr>
        <w:t xml:space="preserve">as a graph: </w:t>
      </w:r>
      <w:r w:rsidR="00440E61" w:rsidRPr="00E5483F">
        <w:rPr>
          <w:rFonts w:asciiTheme="majorBidi" w:hAnsiTheme="majorBidi" w:cstheme="majorBidi"/>
          <w:color w:val="222222"/>
          <w:sz w:val="22"/>
          <w:shd w:val="clear" w:color="auto" w:fill="FFFFFF"/>
        </w:rPr>
        <w:t xml:space="preserve">nodes are the screens associated with the corresponding values of the </w:t>
      </w:r>
      <w:r w:rsidR="00054274" w:rsidRPr="00E5483F">
        <w:rPr>
          <w:rFonts w:asciiTheme="majorBidi" w:hAnsiTheme="majorBidi" w:cstheme="majorBidi"/>
          <w:color w:val="222222"/>
          <w:sz w:val="22"/>
          <w:shd w:val="clear" w:color="auto" w:fill="FFFFFF"/>
        </w:rPr>
        <w:t>parameters, edges</w:t>
      </w:r>
      <w:r w:rsidR="00690259" w:rsidRPr="00E5483F">
        <w:rPr>
          <w:rFonts w:asciiTheme="majorBidi" w:hAnsiTheme="majorBidi" w:cstheme="majorBidi"/>
          <w:color w:val="222222"/>
          <w:sz w:val="22"/>
          <w:shd w:val="clear" w:color="auto" w:fill="FFFFFF"/>
        </w:rPr>
        <w:t xml:space="preserve"> are t</w:t>
      </w:r>
      <w:r w:rsidR="00AE433C" w:rsidRPr="00E5483F">
        <w:rPr>
          <w:rFonts w:asciiTheme="majorBidi" w:hAnsiTheme="majorBidi" w:cstheme="majorBidi"/>
          <w:color w:val="222222"/>
          <w:sz w:val="22"/>
          <w:shd w:val="clear" w:color="auto" w:fill="FFFFFF"/>
        </w:rPr>
        <w:t>he event</w:t>
      </w:r>
      <w:r w:rsidR="002B59A3" w:rsidRPr="00E5483F">
        <w:rPr>
          <w:rFonts w:asciiTheme="majorBidi" w:hAnsiTheme="majorBidi" w:cstheme="majorBidi"/>
          <w:color w:val="222222"/>
          <w:sz w:val="22"/>
          <w:shd w:val="clear" w:color="auto" w:fill="FFFFFF"/>
        </w:rPr>
        <w:t>s,</w:t>
      </w:r>
      <w:r w:rsidR="00690259" w:rsidRPr="00E5483F">
        <w:rPr>
          <w:rFonts w:asciiTheme="majorBidi" w:hAnsiTheme="majorBidi" w:cstheme="majorBidi"/>
          <w:color w:val="222222"/>
          <w:sz w:val="22"/>
          <w:shd w:val="clear" w:color="auto" w:fill="FFFFFF"/>
        </w:rPr>
        <w:t xml:space="preserve"> which </w:t>
      </w:r>
      <w:r w:rsidR="00690259" w:rsidRPr="00E5483F">
        <w:rPr>
          <w:rFonts w:asciiTheme="majorBidi" w:hAnsiTheme="majorBidi" w:cstheme="majorBidi"/>
          <w:noProof/>
          <w:color w:val="222222"/>
          <w:sz w:val="22"/>
          <w:shd w:val="clear" w:color="auto" w:fill="FFFFFF"/>
        </w:rPr>
        <w:t>motivate</w:t>
      </w:r>
      <w:r w:rsidR="00690259" w:rsidRPr="00E5483F">
        <w:rPr>
          <w:rFonts w:asciiTheme="majorBidi" w:hAnsiTheme="majorBidi" w:cstheme="majorBidi"/>
          <w:color w:val="222222"/>
          <w:sz w:val="22"/>
          <w:shd w:val="clear" w:color="auto" w:fill="FFFFFF"/>
        </w:rPr>
        <w:t xml:space="preserve"> transitions.</w:t>
      </w:r>
    </w:p>
    <w:p w14:paraId="26553A66" w14:textId="55C2295F" w:rsidR="00A3554A" w:rsidRPr="00E5483F" w:rsidRDefault="00F42029" w:rsidP="00C46DE0">
      <w:pPr>
        <w:spacing w:after="120" w:line="264" w:lineRule="auto"/>
        <w:ind w:left="0" w:right="0" w:firstLine="284"/>
        <w:rPr>
          <w:rFonts w:asciiTheme="majorBidi" w:hAnsiTheme="majorBidi" w:cstheme="majorBidi"/>
          <w:color w:val="222222"/>
          <w:sz w:val="22"/>
          <w:shd w:val="clear" w:color="auto" w:fill="FFFFFF"/>
        </w:rPr>
      </w:pPr>
      <w:r w:rsidRPr="00E5483F">
        <w:rPr>
          <w:rFonts w:asciiTheme="majorBidi" w:hAnsiTheme="majorBidi" w:cstheme="majorBidi"/>
          <w:color w:val="222222"/>
          <w:sz w:val="22"/>
          <w:shd w:val="clear" w:color="auto" w:fill="FFFFFF"/>
        </w:rPr>
        <w:t xml:space="preserve">Our application </w:t>
      </w:r>
      <w:r w:rsidR="00767BBF" w:rsidRPr="00E5483F">
        <w:rPr>
          <w:rFonts w:asciiTheme="majorBidi" w:hAnsiTheme="majorBidi" w:cstheme="majorBidi"/>
          <w:color w:val="222222"/>
          <w:sz w:val="22"/>
          <w:shd w:val="clear" w:color="auto" w:fill="FFFFFF"/>
        </w:rPr>
        <w:t>gets</w:t>
      </w:r>
      <w:r w:rsidRPr="00E5483F">
        <w:rPr>
          <w:rFonts w:asciiTheme="majorBidi" w:hAnsiTheme="majorBidi" w:cstheme="majorBidi"/>
          <w:color w:val="222222"/>
          <w:sz w:val="22"/>
          <w:shd w:val="clear" w:color="auto" w:fill="FFFFFF"/>
        </w:rPr>
        <w:t xml:space="preserve"> a list of Requirements that </w:t>
      </w:r>
      <w:r w:rsidR="008D2861" w:rsidRPr="00E5483F">
        <w:rPr>
          <w:rFonts w:asciiTheme="majorBidi" w:hAnsiTheme="majorBidi" w:cstheme="majorBidi"/>
          <w:color w:val="222222"/>
          <w:sz w:val="22"/>
          <w:shd w:val="clear" w:color="auto" w:fill="FFFFFF"/>
        </w:rPr>
        <w:t xml:space="preserve">a </w:t>
      </w:r>
      <w:r w:rsidRPr="00E5483F">
        <w:rPr>
          <w:rFonts w:asciiTheme="majorBidi" w:hAnsiTheme="majorBidi" w:cstheme="majorBidi"/>
          <w:color w:val="222222"/>
          <w:sz w:val="22"/>
          <w:shd w:val="clear" w:color="auto" w:fill="FFFFFF"/>
        </w:rPr>
        <w:t xml:space="preserve">user wants to </w:t>
      </w:r>
      <w:r w:rsidR="00162997" w:rsidRPr="00E5483F">
        <w:rPr>
          <w:rFonts w:asciiTheme="majorBidi" w:hAnsiTheme="majorBidi" w:cstheme="majorBidi"/>
          <w:color w:val="222222"/>
          <w:sz w:val="22"/>
          <w:shd w:val="clear" w:color="auto" w:fill="FFFFFF"/>
        </w:rPr>
        <w:t>check</w:t>
      </w:r>
      <w:r w:rsidR="008D2861" w:rsidRPr="00E5483F">
        <w:rPr>
          <w:rFonts w:asciiTheme="majorBidi" w:hAnsiTheme="majorBidi" w:cstheme="majorBidi"/>
          <w:color w:val="222222"/>
          <w:sz w:val="22"/>
          <w:shd w:val="clear" w:color="auto" w:fill="FFFFFF"/>
        </w:rPr>
        <w:t xml:space="preserve">. Then </w:t>
      </w:r>
      <w:r w:rsidR="00162997" w:rsidRPr="00E5483F">
        <w:rPr>
          <w:rFonts w:asciiTheme="majorBidi" w:hAnsiTheme="majorBidi" w:cstheme="majorBidi"/>
          <w:color w:val="222222"/>
          <w:sz w:val="22"/>
          <w:shd w:val="clear" w:color="auto" w:fill="FFFFFF"/>
        </w:rPr>
        <w:t xml:space="preserve">it </w:t>
      </w:r>
      <w:r w:rsidR="008D2861" w:rsidRPr="00E5483F">
        <w:rPr>
          <w:rFonts w:asciiTheme="majorBidi" w:hAnsiTheme="majorBidi" w:cstheme="majorBidi"/>
          <w:color w:val="222222"/>
          <w:sz w:val="22"/>
          <w:shd w:val="clear" w:color="auto" w:fill="FFFFFF"/>
        </w:rPr>
        <w:t>uses</w:t>
      </w:r>
      <w:r w:rsidR="003235F1" w:rsidRPr="00E5483F">
        <w:rPr>
          <w:rFonts w:asciiTheme="majorBidi" w:hAnsiTheme="majorBidi" w:cstheme="majorBidi"/>
          <w:color w:val="222222"/>
          <w:sz w:val="22"/>
          <w:shd w:val="clear" w:color="auto" w:fill="FFFFFF"/>
        </w:rPr>
        <w:t xml:space="preserve"> the</w:t>
      </w:r>
      <w:r w:rsidR="008D2861" w:rsidRPr="00E5483F">
        <w:rPr>
          <w:rFonts w:asciiTheme="majorBidi" w:hAnsiTheme="majorBidi" w:cstheme="majorBidi"/>
          <w:color w:val="222222"/>
          <w:sz w:val="22"/>
          <w:shd w:val="clear" w:color="auto" w:fill="FFFFFF"/>
        </w:rPr>
        <w:t xml:space="preserve"> </w:t>
      </w:r>
      <w:r w:rsidR="00767BBF" w:rsidRPr="00E5483F">
        <w:rPr>
          <w:rFonts w:asciiTheme="majorBidi" w:hAnsiTheme="majorBidi" w:cstheme="majorBidi"/>
          <w:noProof/>
          <w:color w:val="222222"/>
          <w:sz w:val="22"/>
          <w:shd w:val="clear" w:color="auto" w:fill="FFFFFF"/>
        </w:rPr>
        <w:t>machinery</w:t>
      </w:r>
      <w:r w:rsidR="00AC1FEB" w:rsidRPr="00E5483F">
        <w:rPr>
          <w:rFonts w:asciiTheme="majorBidi" w:hAnsiTheme="majorBidi" w:cstheme="majorBidi"/>
          <w:color w:val="222222"/>
          <w:sz w:val="22"/>
          <w:shd w:val="clear" w:color="auto" w:fill="FFFFFF"/>
        </w:rPr>
        <w:t xml:space="preserve"> </w:t>
      </w:r>
      <w:r w:rsidR="004625E3" w:rsidRPr="00E5483F">
        <w:rPr>
          <w:rFonts w:asciiTheme="majorBidi" w:hAnsiTheme="majorBidi" w:cstheme="majorBidi"/>
          <w:color w:val="222222"/>
          <w:sz w:val="22"/>
          <w:shd w:val="clear" w:color="auto" w:fill="FFFFFF"/>
        </w:rPr>
        <w:t xml:space="preserve">of </w:t>
      </w:r>
      <w:r w:rsidR="004625E3" w:rsidRPr="00E5483F">
        <w:rPr>
          <w:rFonts w:asciiTheme="majorBidi" w:hAnsiTheme="majorBidi" w:cstheme="majorBidi"/>
          <w:sz w:val="22"/>
        </w:rPr>
        <w:t>formal</w:t>
      </w:r>
      <w:r w:rsidR="00162997" w:rsidRPr="00E5483F">
        <w:rPr>
          <w:rFonts w:asciiTheme="majorBidi" w:hAnsiTheme="majorBidi" w:cstheme="majorBidi"/>
          <w:sz w:val="22"/>
        </w:rPr>
        <w:t> verification </w:t>
      </w:r>
      <w:r w:rsidR="00054274" w:rsidRPr="00E5483F">
        <w:rPr>
          <w:rFonts w:asciiTheme="majorBidi" w:hAnsiTheme="majorBidi" w:cstheme="majorBidi"/>
          <w:color w:val="222222"/>
          <w:sz w:val="22"/>
          <w:shd w:val="clear" w:color="auto" w:fill="FFFFFF"/>
        </w:rPr>
        <w:t>to</w:t>
      </w:r>
      <w:r w:rsidR="00162997" w:rsidRPr="00E5483F">
        <w:rPr>
          <w:rFonts w:asciiTheme="majorBidi" w:hAnsiTheme="majorBidi" w:cstheme="majorBidi"/>
          <w:sz w:val="22"/>
        </w:rPr>
        <w:t> verify </w:t>
      </w:r>
      <w:r w:rsidR="00162997" w:rsidRPr="00E5483F">
        <w:rPr>
          <w:rFonts w:asciiTheme="majorBidi" w:hAnsiTheme="majorBidi" w:cstheme="majorBidi"/>
          <w:color w:val="222222"/>
          <w:sz w:val="22"/>
          <w:shd w:val="clear" w:color="auto" w:fill="FFFFFF"/>
        </w:rPr>
        <w:t>the spec</w:t>
      </w:r>
      <w:r w:rsidR="008D2861" w:rsidRPr="00E5483F">
        <w:rPr>
          <w:rFonts w:asciiTheme="majorBidi" w:hAnsiTheme="majorBidi" w:cstheme="majorBidi"/>
          <w:color w:val="222222"/>
          <w:sz w:val="22"/>
          <w:shd w:val="clear" w:color="auto" w:fill="FFFFFF"/>
        </w:rPr>
        <w:t xml:space="preserve">. The </w:t>
      </w:r>
      <w:r w:rsidR="00767BBF" w:rsidRPr="00E5483F">
        <w:rPr>
          <w:rFonts w:asciiTheme="majorBidi" w:hAnsiTheme="majorBidi" w:cstheme="majorBidi"/>
          <w:sz w:val="22"/>
        </w:rPr>
        <w:t xml:space="preserve">verification </w:t>
      </w:r>
      <w:r w:rsidR="00772FBF" w:rsidRPr="00E5483F">
        <w:rPr>
          <w:rFonts w:asciiTheme="majorBidi" w:hAnsiTheme="majorBidi" w:cstheme="majorBidi"/>
          <w:noProof/>
          <w:sz w:val="22"/>
        </w:rPr>
        <w:t>result</w:t>
      </w:r>
      <w:r w:rsidR="003235F1" w:rsidRPr="00E5483F">
        <w:rPr>
          <w:rFonts w:asciiTheme="majorBidi" w:hAnsiTheme="majorBidi" w:cstheme="majorBidi"/>
          <w:noProof/>
          <w:sz w:val="22"/>
        </w:rPr>
        <w:t>s in</w:t>
      </w:r>
      <w:r w:rsidR="00772FBF" w:rsidRPr="00E5483F">
        <w:rPr>
          <w:rFonts w:asciiTheme="majorBidi" w:hAnsiTheme="majorBidi" w:cstheme="majorBidi"/>
          <w:sz w:val="22"/>
        </w:rPr>
        <w:t xml:space="preserve"> either</w:t>
      </w:r>
      <w:r w:rsidR="00162997" w:rsidRPr="00E5483F">
        <w:rPr>
          <w:rFonts w:asciiTheme="majorBidi" w:hAnsiTheme="majorBidi" w:cstheme="majorBidi"/>
          <w:color w:val="222222"/>
          <w:sz w:val="22"/>
          <w:shd w:val="clear" w:color="auto" w:fill="FFFFFF"/>
        </w:rPr>
        <w:t xml:space="preserve"> </w:t>
      </w:r>
      <w:r w:rsidR="008D2861" w:rsidRPr="00E5483F">
        <w:rPr>
          <w:rFonts w:asciiTheme="majorBidi" w:hAnsiTheme="majorBidi" w:cstheme="majorBidi"/>
          <w:color w:val="222222"/>
          <w:sz w:val="22"/>
          <w:shd w:val="clear" w:color="auto" w:fill="FFFFFF"/>
        </w:rPr>
        <w:t xml:space="preserve">a confirmation </w:t>
      </w:r>
      <w:r w:rsidR="00772FBF" w:rsidRPr="00E5483F">
        <w:rPr>
          <w:rFonts w:asciiTheme="majorBidi" w:hAnsiTheme="majorBidi" w:cstheme="majorBidi"/>
          <w:color w:val="222222"/>
          <w:sz w:val="22"/>
          <w:shd w:val="clear" w:color="auto" w:fill="FFFFFF"/>
        </w:rPr>
        <w:t>message or</w:t>
      </w:r>
      <w:r w:rsidR="00162997" w:rsidRPr="00E5483F">
        <w:rPr>
          <w:rFonts w:asciiTheme="majorBidi" w:hAnsiTheme="majorBidi" w:cstheme="majorBidi"/>
          <w:color w:val="222222"/>
          <w:sz w:val="22"/>
          <w:shd w:val="clear" w:color="auto" w:fill="FFFFFF"/>
        </w:rPr>
        <w:t xml:space="preserve"> a path </w:t>
      </w:r>
      <w:r w:rsidR="00767BBF" w:rsidRPr="00E5483F">
        <w:rPr>
          <w:rFonts w:asciiTheme="majorBidi" w:hAnsiTheme="majorBidi" w:cstheme="majorBidi"/>
          <w:noProof/>
          <w:color w:val="222222"/>
          <w:sz w:val="22"/>
          <w:shd w:val="clear" w:color="auto" w:fill="FFFFFF"/>
        </w:rPr>
        <w:t>w</w:t>
      </w:r>
      <w:r w:rsidR="003235F1" w:rsidRPr="00E5483F">
        <w:rPr>
          <w:rFonts w:asciiTheme="majorBidi" w:hAnsiTheme="majorBidi" w:cstheme="majorBidi"/>
          <w:noProof/>
          <w:color w:val="222222"/>
          <w:sz w:val="22"/>
          <w:shd w:val="clear" w:color="auto" w:fill="FFFFFF"/>
        </w:rPr>
        <w:t>h</w:t>
      </w:r>
      <w:r w:rsidR="00767BBF" w:rsidRPr="00E5483F">
        <w:rPr>
          <w:rFonts w:asciiTheme="majorBidi" w:hAnsiTheme="majorBidi" w:cstheme="majorBidi"/>
          <w:noProof/>
          <w:color w:val="222222"/>
          <w:sz w:val="22"/>
          <w:shd w:val="clear" w:color="auto" w:fill="FFFFFF"/>
        </w:rPr>
        <w:t>ere</w:t>
      </w:r>
      <w:r w:rsidR="00767BBF" w:rsidRPr="00E5483F">
        <w:rPr>
          <w:rFonts w:asciiTheme="majorBidi" w:hAnsiTheme="majorBidi" w:cstheme="majorBidi"/>
          <w:color w:val="222222"/>
          <w:sz w:val="22"/>
          <w:shd w:val="clear" w:color="auto" w:fill="FFFFFF"/>
        </w:rPr>
        <w:t xml:space="preserve"> the test </w:t>
      </w:r>
      <w:r w:rsidR="008D2861" w:rsidRPr="00E5483F">
        <w:rPr>
          <w:rFonts w:asciiTheme="majorBidi" w:hAnsiTheme="majorBidi" w:cstheme="majorBidi"/>
          <w:color w:val="222222"/>
          <w:sz w:val="22"/>
          <w:shd w:val="clear" w:color="auto" w:fill="FFFFFF"/>
        </w:rPr>
        <w:t>failed</w:t>
      </w:r>
      <w:r w:rsidR="00772FBF" w:rsidRPr="00E5483F">
        <w:rPr>
          <w:rFonts w:asciiTheme="majorBidi" w:hAnsiTheme="majorBidi" w:cstheme="majorBidi"/>
          <w:color w:val="222222"/>
          <w:sz w:val="22"/>
          <w:shd w:val="clear" w:color="auto" w:fill="FFFFFF"/>
        </w:rPr>
        <w:t>.</w:t>
      </w:r>
    </w:p>
    <w:p w14:paraId="6AA91873" w14:textId="77777777" w:rsidR="00277531" w:rsidRPr="003F13FA" w:rsidRDefault="00277531" w:rsidP="00C46DE0">
      <w:pPr>
        <w:spacing w:after="120" w:line="264" w:lineRule="auto"/>
        <w:ind w:left="0" w:right="0" w:firstLine="0"/>
        <w:rPr>
          <w:rFonts w:asciiTheme="majorBidi" w:hAnsiTheme="majorBidi"/>
          <w:color w:val="222222"/>
          <w:sz w:val="22"/>
          <w:shd w:val="clear" w:color="auto" w:fill="FFFFFF"/>
        </w:rPr>
      </w:pPr>
      <w:r>
        <w:rPr>
          <w:b/>
          <w:bCs/>
          <w:sz w:val="22"/>
        </w:rPr>
        <w:t xml:space="preserve">Why is it not trivial? </w:t>
      </w:r>
    </w:p>
    <w:p w14:paraId="55833678" w14:textId="350124E7" w:rsidR="00A619F3" w:rsidRPr="00D14F73" w:rsidRDefault="00346126" w:rsidP="00C15437">
      <w:pPr>
        <w:pStyle w:val="ae"/>
        <w:numPr>
          <w:ilvl w:val="0"/>
          <w:numId w:val="29"/>
        </w:numPr>
        <w:spacing w:after="0" w:line="264" w:lineRule="auto"/>
        <w:ind w:left="640" w:right="0" w:hanging="357"/>
        <w:rPr>
          <w:rFonts w:asciiTheme="majorBidi" w:hAnsiTheme="majorBidi" w:cstheme="majorBidi"/>
          <w:color w:val="222222"/>
          <w:sz w:val="22"/>
          <w:shd w:val="clear" w:color="auto" w:fill="FFFFFF"/>
        </w:rPr>
      </w:pPr>
      <w:r w:rsidRPr="00D14F73">
        <w:rPr>
          <w:rFonts w:asciiTheme="majorBidi" w:hAnsiTheme="majorBidi" w:cstheme="majorBidi"/>
          <w:color w:val="222222"/>
          <w:sz w:val="22"/>
          <w:shd w:val="clear" w:color="auto" w:fill="FFFFFF"/>
        </w:rPr>
        <w:t>As we know</w:t>
      </w:r>
      <w:r w:rsidR="008D2861">
        <w:rPr>
          <w:rFonts w:asciiTheme="majorBidi" w:hAnsiTheme="majorBidi" w:cstheme="majorBidi"/>
          <w:color w:val="222222"/>
          <w:sz w:val="22"/>
          <w:shd w:val="clear" w:color="auto" w:fill="FFFFFF"/>
        </w:rPr>
        <w:t>,</w:t>
      </w:r>
      <w:r w:rsidRPr="00D14F73">
        <w:rPr>
          <w:rFonts w:asciiTheme="majorBidi" w:hAnsiTheme="majorBidi" w:cstheme="majorBidi"/>
          <w:color w:val="222222"/>
          <w:sz w:val="22"/>
          <w:shd w:val="clear" w:color="auto" w:fill="FFFFFF"/>
        </w:rPr>
        <w:t xml:space="preserve"> </w:t>
      </w:r>
      <w:r w:rsidR="008D2861">
        <w:rPr>
          <w:rFonts w:asciiTheme="majorBidi" w:hAnsiTheme="majorBidi" w:cstheme="majorBidi"/>
          <w:color w:val="222222"/>
          <w:sz w:val="22"/>
          <w:shd w:val="clear" w:color="auto" w:fill="FFFFFF"/>
        </w:rPr>
        <w:t xml:space="preserve">the </w:t>
      </w:r>
      <w:r w:rsidRPr="00D14F73">
        <w:rPr>
          <w:rFonts w:asciiTheme="majorBidi" w:hAnsiTheme="majorBidi" w:cstheme="majorBidi"/>
          <w:color w:val="222222"/>
          <w:sz w:val="22"/>
          <w:shd w:val="clear" w:color="auto" w:fill="FFFFFF"/>
        </w:rPr>
        <w:t xml:space="preserve">existing verification methods </w:t>
      </w:r>
      <w:r w:rsidR="008D2861">
        <w:rPr>
          <w:rFonts w:asciiTheme="majorBidi" w:hAnsiTheme="majorBidi" w:cstheme="majorBidi"/>
          <w:color w:val="222222"/>
          <w:sz w:val="22"/>
          <w:shd w:val="clear" w:color="auto" w:fill="FFFFFF"/>
        </w:rPr>
        <w:t xml:space="preserve">verify </w:t>
      </w:r>
      <w:r w:rsidRPr="00D14F73">
        <w:rPr>
          <w:rFonts w:asciiTheme="majorBidi" w:hAnsiTheme="majorBidi" w:cstheme="majorBidi"/>
          <w:color w:val="222222"/>
          <w:sz w:val="22"/>
          <w:shd w:val="clear" w:color="auto" w:fill="FFFFFF"/>
        </w:rPr>
        <w:t>e</w:t>
      </w:r>
      <w:r w:rsidR="008D2861">
        <w:rPr>
          <w:rFonts w:asciiTheme="majorBidi" w:hAnsiTheme="majorBidi" w:cstheme="majorBidi"/>
          <w:color w:val="222222"/>
          <w:sz w:val="22"/>
          <w:shd w:val="clear" w:color="auto" w:fill="FFFFFF"/>
        </w:rPr>
        <w:t>i</w:t>
      </w:r>
      <w:r w:rsidRPr="00D14F73">
        <w:rPr>
          <w:rFonts w:asciiTheme="majorBidi" w:hAnsiTheme="majorBidi" w:cstheme="majorBidi"/>
          <w:color w:val="222222"/>
          <w:sz w:val="22"/>
          <w:shd w:val="clear" w:color="auto" w:fill="FFFFFF"/>
        </w:rPr>
        <w:t xml:space="preserve">ther </w:t>
      </w:r>
      <w:del w:id="11" w:author="adm" w:date="2017-01-18T15:56:00Z">
        <w:r w:rsidR="008D2861" w:rsidRPr="00C15437" w:rsidDel="00C15437">
          <w:rPr>
            <w:rFonts w:asciiTheme="majorBidi" w:hAnsiTheme="majorBidi" w:cstheme="majorBidi"/>
            <w:color w:val="222222"/>
            <w:sz w:val="22"/>
            <w:highlight w:val="yellow"/>
            <w:shd w:val="clear" w:color="auto" w:fill="FFFFFF"/>
            <w:rPrChange w:id="12" w:author="adm" w:date="2017-01-18T15:56:00Z">
              <w:rPr>
                <w:rFonts w:asciiTheme="majorBidi" w:hAnsiTheme="majorBidi" w:cstheme="majorBidi"/>
                <w:color w:val="222222"/>
                <w:sz w:val="22"/>
                <w:shd w:val="clear" w:color="auto" w:fill="FFFFFF"/>
              </w:rPr>
            </w:rPrChange>
          </w:rPr>
          <w:delText xml:space="preserve">the </w:delText>
        </w:r>
      </w:del>
      <w:ins w:id="13" w:author="adm" w:date="2017-01-18T15:56:00Z">
        <w:r w:rsidR="00C15437" w:rsidRPr="00C15437">
          <w:rPr>
            <w:rFonts w:asciiTheme="majorBidi" w:hAnsiTheme="majorBidi" w:cstheme="majorBidi"/>
            <w:b/>
            <w:bCs/>
            <w:color w:val="222222"/>
            <w:sz w:val="22"/>
            <w:highlight w:val="yellow"/>
            <w:u w:val="single"/>
            <w:shd w:val="clear" w:color="auto" w:fill="FFFFFF"/>
            <w:rPrChange w:id="14" w:author="adm" w:date="2017-01-18T15:56:00Z">
              <w:rPr>
                <w:rFonts w:asciiTheme="majorBidi" w:hAnsiTheme="majorBidi" w:cstheme="majorBidi"/>
                <w:b/>
                <w:bCs/>
                <w:color w:val="222222"/>
                <w:sz w:val="22"/>
                <w:u w:val="single"/>
                <w:shd w:val="clear" w:color="auto" w:fill="FFFFFF"/>
              </w:rPr>
            </w:rPrChange>
          </w:rPr>
          <w:t xml:space="preserve">at </w:t>
        </w:r>
      </w:ins>
      <w:commentRangeStart w:id="15"/>
      <w:commentRangeStart w:id="16"/>
      <w:del w:id="17" w:author="adm" w:date="2017-01-18T15:56:00Z">
        <w:r w:rsidRPr="00C15437" w:rsidDel="00C15437">
          <w:rPr>
            <w:rFonts w:asciiTheme="majorBidi" w:hAnsiTheme="majorBidi" w:cstheme="majorBidi"/>
            <w:b/>
            <w:bCs/>
            <w:color w:val="222222"/>
            <w:sz w:val="22"/>
            <w:highlight w:val="yellow"/>
            <w:u w:val="single"/>
            <w:shd w:val="clear" w:color="auto" w:fill="FFFFFF"/>
            <w:rPrChange w:id="18" w:author="adm" w:date="2017-01-18T15:56:00Z">
              <w:rPr>
                <w:rFonts w:asciiTheme="majorBidi" w:hAnsiTheme="majorBidi" w:cstheme="majorBidi"/>
                <w:b/>
                <w:bCs/>
                <w:color w:val="222222"/>
                <w:sz w:val="22"/>
                <w:u w:val="single"/>
                <w:shd w:val="clear" w:color="auto" w:fill="FFFFFF"/>
              </w:rPr>
            </w:rPrChange>
          </w:rPr>
          <w:delText>e</w:delText>
        </w:r>
      </w:del>
      <w:ins w:id="19" w:author="adm" w:date="2017-01-18T15:56:00Z">
        <w:r w:rsidR="00C15437" w:rsidRPr="00C15437">
          <w:rPr>
            <w:rFonts w:asciiTheme="majorBidi" w:hAnsiTheme="majorBidi" w:cstheme="majorBidi"/>
            <w:b/>
            <w:bCs/>
            <w:color w:val="222222"/>
            <w:sz w:val="22"/>
            <w:highlight w:val="yellow"/>
            <w:u w:val="single"/>
            <w:shd w:val="clear" w:color="auto" w:fill="FFFFFF"/>
            <w:rPrChange w:id="20" w:author="adm" w:date="2017-01-18T15:56:00Z">
              <w:rPr>
                <w:rFonts w:asciiTheme="majorBidi" w:hAnsiTheme="majorBidi" w:cstheme="majorBidi"/>
                <w:b/>
                <w:bCs/>
                <w:color w:val="222222"/>
                <w:sz w:val="22"/>
                <w:u w:val="single"/>
                <w:shd w:val="clear" w:color="auto" w:fill="FFFFFF"/>
              </w:rPr>
            </w:rPrChange>
          </w:rPr>
          <w:t>running time</w:t>
        </w:r>
        <w:r w:rsidR="00C15437">
          <w:rPr>
            <w:rFonts w:asciiTheme="majorBidi" w:hAnsiTheme="majorBidi" w:cstheme="majorBidi"/>
            <w:b/>
            <w:bCs/>
            <w:color w:val="222222"/>
            <w:sz w:val="22"/>
            <w:u w:val="single"/>
            <w:shd w:val="clear" w:color="auto" w:fill="FFFFFF"/>
          </w:rPr>
          <w:t xml:space="preserve"> </w:t>
        </w:r>
      </w:ins>
      <w:del w:id="21" w:author="adm" w:date="2017-01-18T15:56:00Z">
        <w:r w:rsidRPr="00EA1683" w:rsidDel="00C15437">
          <w:rPr>
            <w:rFonts w:asciiTheme="majorBidi" w:hAnsiTheme="majorBidi" w:cstheme="majorBidi"/>
            <w:b/>
            <w:bCs/>
            <w:color w:val="222222"/>
            <w:sz w:val="22"/>
            <w:u w:val="single"/>
            <w:shd w:val="clear" w:color="auto" w:fill="FFFFFF"/>
          </w:rPr>
          <w:delText>xecuting cod</w:delText>
        </w:r>
      </w:del>
      <w:del w:id="22" w:author="adm" w:date="2017-01-18T15:55:00Z">
        <w:r w:rsidRPr="00EA1683" w:rsidDel="00C15437">
          <w:rPr>
            <w:rFonts w:asciiTheme="majorBidi" w:hAnsiTheme="majorBidi" w:cstheme="majorBidi"/>
            <w:b/>
            <w:bCs/>
            <w:color w:val="222222"/>
            <w:sz w:val="22"/>
            <w:u w:val="single"/>
            <w:shd w:val="clear" w:color="auto" w:fill="FFFFFF"/>
          </w:rPr>
          <w:delText>e</w:delText>
        </w:r>
        <w:commentRangeEnd w:id="15"/>
        <w:r w:rsidR="00210C34" w:rsidDel="00C15437">
          <w:rPr>
            <w:rStyle w:val="a8"/>
          </w:rPr>
          <w:commentReference w:id="15"/>
        </w:r>
      </w:del>
      <w:commentRangeEnd w:id="16"/>
      <w:r w:rsidR="00C15437">
        <w:rPr>
          <w:rStyle w:val="a8"/>
        </w:rPr>
        <w:commentReference w:id="16"/>
      </w:r>
      <w:del w:id="23" w:author="adm" w:date="2017-01-18T15:55:00Z">
        <w:r w:rsidRPr="00D14F73" w:rsidDel="00C15437">
          <w:rPr>
            <w:rFonts w:asciiTheme="majorBidi" w:hAnsiTheme="majorBidi" w:cstheme="majorBidi"/>
            <w:color w:val="222222"/>
            <w:sz w:val="22"/>
            <w:shd w:val="clear" w:color="auto" w:fill="FFFFFF"/>
          </w:rPr>
          <w:delText xml:space="preserve"> </w:delText>
        </w:r>
      </w:del>
      <w:r w:rsidRPr="00D14F73">
        <w:rPr>
          <w:rFonts w:asciiTheme="majorBidi" w:hAnsiTheme="majorBidi" w:cstheme="majorBidi"/>
          <w:color w:val="222222"/>
          <w:sz w:val="22"/>
          <w:shd w:val="clear" w:color="auto" w:fill="FFFFFF"/>
        </w:rPr>
        <w:t xml:space="preserve">by searching about a wrong behavior or </w:t>
      </w:r>
      <w:r w:rsidR="008D2861">
        <w:rPr>
          <w:rFonts w:asciiTheme="majorBidi" w:hAnsiTheme="majorBidi" w:cstheme="majorBidi"/>
          <w:color w:val="222222"/>
          <w:sz w:val="22"/>
          <w:shd w:val="clear" w:color="auto" w:fill="FFFFFF"/>
        </w:rPr>
        <w:t xml:space="preserve">by </w:t>
      </w:r>
      <w:r w:rsidRPr="00D14F73">
        <w:rPr>
          <w:rFonts w:asciiTheme="majorBidi" w:hAnsiTheme="majorBidi" w:cstheme="majorBidi"/>
          <w:color w:val="222222"/>
          <w:sz w:val="22"/>
          <w:shd w:val="clear" w:color="auto" w:fill="FFFFFF"/>
        </w:rPr>
        <w:t xml:space="preserve">analyzing statically. </w:t>
      </w:r>
      <w:r w:rsidR="00B26B6A" w:rsidRPr="00D14F73">
        <w:rPr>
          <w:rFonts w:asciiTheme="majorBidi" w:hAnsiTheme="majorBidi" w:cstheme="majorBidi"/>
          <w:color w:val="222222"/>
          <w:sz w:val="22"/>
          <w:shd w:val="clear" w:color="auto" w:fill="FFFFFF"/>
        </w:rPr>
        <w:t>Th</w:t>
      </w:r>
      <w:r w:rsidR="00B26B6A">
        <w:rPr>
          <w:rFonts w:asciiTheme="majorBidi" w:hAnsiTheme="majorBidi" w:cstheme="majorBidi"/>
          <w:color w:val="222222"/>
          <w:sz w:val="22"/>
          <w:shd w:val="clear" w:color="auto" w:fill="FFFFFF"/>
        </w:rPr>
        <w:t>is</w:t>
      </w:r>
      <w:r w:rsidR="00B26B6A" w:rsidRPr="00D14F73">
        <w:rPr>
          <w:rFonts w:asciiTheme="majorBidi" w:hAnsiTheme="majorBidi" w:cstheme="majorBidi"/>
          <w:color w:val="222222"/>
          <w:sz w:val="22"/>
          <w:shd w:val="clear" w:color="auto" w:fill="FFFFFF"/>
        </w:rPr>
        <w:t xml:space="preserve"> </w:t>
      </w:r>
      <w:r w:rsidR="00B26B6A">
        <w:rPr>
          <w:rFonts w:asciiTheme="majorBidi" w:hAnsiTheme="majorBidi" w:cstheme="majorBidi"/>
          <w:color w:val="222222"/>
          <w:sz w:val="22"/>
          <w:shd w:val="clear" w:color="auto" w:fill="FFFFFF"/>
        </w:rPr>
        <w:t xml:space="preserve">is the </w:t>
      </w:r>
      <w:r w:rsidRPr="00D14F73">
        <w:rPr>
          <w:rFonts w:asciiTheme="majorBidi" w:hAnsiTheme="majorBidi" w:cstheme="majorBidi"/>
          <w:color w:val="222222"/>
          <w:sz w:val="22"/>
          <w:shd w:val="clear" w:color="auto" w:fill="FFFFFF"/>
        </w:rPr>
        <w:t xml:space="preserve">first </w:t>
      </w:r>
      <w:r w:rsidR="00B26B6A">
        <w:rPr>
          <w:rFonts w:asciiTheme="majorBidi" w:hAnsiTheme="majorBidi" w:cstheme="majorBidi"/>
          <w:color w:val="222222"/>
          <w:sz w:val="22"/>
          <w:shd w:val="clear" w:color="auto" w:fill="FFFFFF"/>
        </w:rPr>
        <w:t xml:space="preserve">attempt to propose a </w:t>
      </w:r>
      <w:r w:rsidRPr="00D14F73">
        <w:rPr>
          <w:rFonts w:asciiTheme="majorBidi" w:hAnsiTheme="majorBidi" w:cstheme="majorBidi"/>
          <w:color w:val="222222"/>
          <w:sz w:val="22"/>
          <w:shd w:val="clear" w:color="auto" w:fill="FFFFFF"/>
        </w:rPr>
        <w:t xml:space="preserve">method </w:t>
      </w:r>
      <w:r w:rsidR="00B26B6A">
        <w:rPr>
          <w:rFonts w:asciiTheme="majorBidi" w:hAnsiTheme="majorBidi" w:cstheme="majorBidi"/>
          <w:color w:val="222222"/>
          <w:sz w:val="22"/>
          <w:shd w:val="clear" w:color="auto" w:fill="FFFFFF"/>
        </w:rPr>
        <w:t xml:space="preserve">to check the </w:t>
      </w:r>
      <w:r w:rsidR="00B26B6A" w:rsidRPr="003235F1">
        <w:rPr>
          <w:rFonts w:asciiTheme="majorBidi" w:hAnsiTheme="majorBidi" w:cstheme="majorBidi"/>
          <w:noProof/>
          <w:color w:val="222222"/>
          <w:sz w:val="22"/>
          <w:shd w:val="clear" w:color="auto" w:fill="FFFFFF"/>
        </w:rPr>
        <w:t>spec</w:t>
      </w:r>
      <w:r w:rsidR="00B26B6A">
        <w:rPr>
          <w:rFonts w:asciiTheme="majorBidi" w:hAnsiTheme="majorBidi" w:cstheme="majorBidi"/>
          <w:color w:val="222222"/>
          <w:sz w:val="22"/>
          <w:shd w:val="clear" w:color="auto" w:fill="FFFFFF"/>
        </w:rPr>
        <w:t xml:space="preserve"> when</w:t>
      </w:r>
      <w:r w:rsidRPr="00D14F73">
        <w:rPr>
          <w:rFonts w:asciiTheme="majorBidi" w:hAnsiTheme="majorBidi" w:cstheme="majorBidi"/>
          <w:color w:val="222222"/>
          <w:sz w:val="22"/>
          <w:shd w:val="clear" w:color="auto" w:fill="FFFFFF"/>
        </w:rPr>
        <w:t xml:space="preserve"> </w:t>
      </w:r>
      <w:r w:rsidR="00B26B6A">
        <w:rPr>
          <w:rFonts w:asciiTheme="majorBidi" w:hAnsiTheme="majorBidi" w:cstheme="majorBidi"/>
          <w:color w:val="222222"/>
          <w:sz w:val="22"/>
          <w:shd w:val="clear" w:color="auto" w:fill="FFFFFF"/>
        </w:rPr>
        <w:t xml:space="preserve">the corresponding code </w:t>
      </w:r>
      <w:r w:rsidRPr="00D14F73">
        <w:rPr>
          <w:rFonts w:asciiTheme="majorBidi" w:hAnsiTheme="majorBidi" w:cstheme="majorBidi"/>
          <w:color w:val="222222"/>
          <w:sz w:val="22"/>
          <w:shd w:val="clear" w:color="auto" w:fill="FFFFFF"/>
        </w:rPr>
        <w:t xml:space="preserve">has </w:t>
      </w:r>
      <w:r w:rsidR="00B26B6A">
        <w:rPr>
          <w:rFonts w:asciiTheme="majorBidi" w:hAnsiTheme="majorBidi" w:cstheme="majorBidi"/>
          <w:color w:val="222222"/>
          <w:sz w:val="22"/>
          <w:shd w:val="clear" w:color="auto" w:fill="FFFFFF"/>
        </w:rPr>
        <w:t xml:space="preserve">not </w:t>
      </w:r>
      <w:r w:rsidRPr="00D14F73">
        <w:rPr>
          <w:rFonts w:asciiTheme="majorBidi" w:hAnsiTheme="majorBidi" w:cstheme="majorBidi"/>
          <w:color w:val="222222"/>
          <w:sz w:val="22"/>
          <w:shd w:val="clear" w:color="auto" w:fill="FFFFFF"/>
        </w:rPr>
        <w:t>been written</w:t>
      </w:r>
      <w:r w:rsidR="00B26B6A">
        <w:rPr>
          <w:rFonts w:asciiTheme="majorBidi" w:hAnsiTheme="majorBidi" w:cstheme="majorBidi"/>
          <w:color w:val="222222"/>
          <w:sz w:val="22"/>
          <w:shd w:val="clear" w:color="auto" w:fill="FFFFFF"/>
        </w:rPr>
        <w:t xml:space="preserve"> yet</w:t>
      </w:r>
      <w:r w:rsidRPr="00D14F73">
        <w:rPr>
          <w:rFonts w:asciiTheme="majorBidi" w:hAnsiTheme="majorBidi" w:cstheme="majorBidi"/>
          <w:color w:val="222222"/>
          <w:sz w:val="22"/>
          <w:shd w:val="clear" w:color="auto" w:fill="FFFFFF"/>
        </w:rPr>
        <w:t xml:space="preserve">. </w:t>
      </w:r>
    </w:p>
    <w:p w14:paraId="622C0F83" w14:textId="7173CDCC" w:rsidR="00B51214" w:rsidRPr="00257A74" w:rsidRDefault="00453F35" w:rsidP="00E768AA">
      <w:pPr>
        <w:pStyle w:val="ae"/>
        <w:numPr>
          <w:ilvl w:val="0"/>
          <w:numId w:val="29"/>
        </w:numPr>
        <w:spacing w:after="0" w:line="264" w:lineRule="auto"/>
        <w:ind w:left="640" w:right="0" w:hanging="357"/>
        <w:rPr>
          <w:rFonts w:asciiTheme="majorBidi" w:hAnsiTheme="majorBidi" w:cstheme="majorBidi"/>
          <w:color w:val="222222"/>
          <w:sz w:val="22"/>
          <w:shd w:val="clear" w:color="auto" w:fill="FFFFFF"/>
        </w:rPr>
      </w:pPr>
      <w:r w:rsidRPr="00D14F73">
        <w:rPr>
          <w:rFonts w:asciiTheme="majorBidi" w:hAnsiTheme="majorBidi" w:cstheme="majorBidi"/>
          <w:color w:val="222222"/>
          <w:sz w:val="22"/>
          <w:shd w:val="clear" w:color="auto" w:fill="FFFFFF"/>
        </w:rPr>
        <w:t xml:space="preserve">Breakthrough; nobody thought about </w:t>
      </w:r>
      <w:r w:rsidR="00B26B6A">
        <w:rPr>
          <w:rFonts w:asciiTheme="majorBidi" w:hAnsiTheme="majorBidi" w:cstheme="majorBidi"/>
          <w:color w:val="222222"/>
          <w:sz w:val="22"/>
          <w:shd w:val="clear" w:color="auto" w:fill="FFFFFF"/>
        </w:rPr>
        <w:t xml:space="preserve">the </w:t>
      </w:r>
      <w:r w:rsidRPr="00D14F73">
        <w:rPr>
          <w:rFonts w:asciiTheme="majorBidi" w:hAnsiTheme="majorBidi" w:cstheme="majorBidi"/>
          <w:color w:val="222222"/>
          <w:sz w:val="22"/>
          <w:shd w:val="clear" w:color="auto" w:fill="FFFFFF"/>
        </w:rPr>
        <w:t>confirm</w:t>
      </w:r>
      <w:r w:rsidR="00B26B6A">
        <w:rPr>
          <w:rFonts w:asciiTheme="majorBidi" w:hAnsiTheme="majorBidi" w:cstheme="majorBidi"/>
          <w:color w:val="222222"/>
          <w:sz w:val="22"/>
          <w:shd w:val="clear" w:color="auto" w:fill="FFFFFF"/>
        </w:rPr>
        <w:t>ation of the</w:t>
      </w:r>
      <w:r w:rsidRPr="00D14F73">
        <w:rPr>
          <w:rFonts w:asciiTheme="majorBidi" w:hAnsiTheme="majorBidi" w:cstheme="majorBidi"/>
          <w:color w:val="222222"/>
          <w:sz w:val="22"/>
          <w:shd w:val="clear" w:color="auto" w:fill="FFFFFF"/>
        </w:rPr>
        <w:t xml:space="preserve"> correctness of</w:t>
      </w:r>
      <w:r w:rsidR="00B51214">
        <w:rPr>
          <w:rFonts w:asciiTheme="majorBidi" w:hAnsiTheme="majorBidi" w:cstheme="majorBidi"/>
          <w:color w:val="222222"/>
          <w:sz w:val="22"/>
          <w:shd w:val="clear" w:color="auto" w:fill="FFFFFF"/>
        </w:rPr>
        <w:t xml:space="preserve"> Specs of cellular </w:t>
      </w:r>
      <w:r w:rsidR="00B51214" w:rsidRPr="00257A74">
        <w:rPr>
          <w:rFonts w:asciiTheme="majorBidi" w:hAnsiTheme="majorBidi" w:cstheme="majorBidi"/>
          <w:color w:val="222222"/>
          <w:sz w:val="22"/>
          <w:shd w:val="clear" w:color="auto" w:fill="FFFFFF"/>
        </w:rPr>
        <w:t>applications</w:t>
      </w:r>
    </w:p>
    <w:p w14:paraId="4A1462C6" w14:textId="10E4CE41" w:rsidR="00846809" w:rsidRPr="00257A74" w:rsidRDefault="00B47937" w:rsidP="00E768AA">
      <w:pPr>
        <w:pStyle w:val="ae"/>
        <w:numPr>
          <w:ilvl w:val="0"/>
          <w:numId w:val="29"/>
        </w:numPr>
        <w:spacing w:after="0" w:line="264" w:lineRule="auto"/>
        <w:ind w:left="643" w:right="0"/>
        <w:rPr>
          <w:rFonts w:asciiTheme="majorBidi" w:hAnsiTheme="majorBidi" w:cstheme="majorBidi"/>
          <w:color w:val="000000" w:themeColor="text1"/>
          <w:sz w:val="22"/>
          <w:shd w:val="clear" w:color="auto" w:fill="FFFFFF"/>
        </w:rPr>
      </w:pPr>
      <w:r w:rsidRPr="00257A74">
        <w:rPr>
          <w:rFonts w:asciiTheme="majorBidi" w:hAnsiTheme="majorBidi" w:cstheme="majorBidi"/>
          <w:color w:val="000000" w:themeColor="text1"/>
          <w:sz w:val="22"/>
          <w:shd w:val="clear" w:color="auto" w:fill="FFFFFF"/>
        </w:rPr>
        <w:t xml:space="preserve">None of </w:t>
      </w:r>
      <w:r w:rsidR="00C6357D" w:rsidRPr="00257A74">
        <w:rPr>
          <w:rFonts w:asciiTheme="majorBidi" w:hAnsiTheme="majorBidi" w:cstheme="majorBidi"/>
          <w:color w:val="000000" w:themeColor="text1"/>
          <w:sz w:val="22"/>
          <w:shd w:val="clear" w:color="auto" w:fill="FFFFFF"/>
        </w:rPr>
        <w:t>the decisions</w:t>
      </w:r>
      <w:r w:rsidR="00AA3088" w:rsidRPr="00257A74">
        <w:rPr>
          <w:rFonts w:asciiTheme="majorBidi" w:hAnsiTheme="majorBidi" w:cstheme="majorBidi"/>
          <w:color w:val="000000" w:themeColor="text1"/>
          <w:sz w:val="22"/>
          <w:shd w:val="clear" w:color="auto" w:fill="FFFFFF"/>
        </w:rPr>
        <w:t xml:space="preserve"> that </w:t>
      </w:r>
      <w:r w:rsidR="000C0BD0" w:rsidRPr="00257A74">
        <w:rPr>
          <w:rFonts w:asciiTheme="majorBidi" w:hAnsiTheme="majorBidi" w:cstheme="majorBidi"/>
          <w:color w:val="000000" w:themeColor="text1"/>
          <w:sz w:val="22"/>
          <w:shd w:val="clear" w:color="auto" w:fill="FFFFFF"/>
        </w:rPr>
        <w:t xml:space="preserve">we </w:t>
      </w:r>
      <w:del w:id="24" w:author="אלנה רווה" w:date="2017-01-17T12:27:00Z">
        <w:r w:rsidR="000C0BD0" w:rsidRPr="00257A74" w:rsidDel="000C0BD0">
          <w:rPr>
            <w:rFonts w:asciiTheme="majorBidi" w:hAnsiTheme="majorBidi" w:cstheme="majorBidi"/>
            <w:color w:val="000000" w:themeColor="text1"/>
            <w:sz w:val="22"/>
            <w:shd w:val="clear" w:color="auto" w:fill="FFFFFF"/>
          </w:rPr>
          <w:delText>took</w:delText>
        </w:r>
        <w:r w:rsidR="00AA3088" w:rsidRPr="00257A74" w:rsidDel="000C0BD0">
          <w:rPr>
            <w:rFonts w:asciiTheme="majorBidi" w:hAnsiTheme="majorBidi" w:cstheme="majorBidi"/>
            <w:color w:val="000000" w:themeColor="text1"/>
            <w:sz w:val="22"/>
            <w:shd w:val="clear" w:color="auto" w:fill="FFFFFF"/>
          </w:rPr>
          <w:delText xml:space="preserve">  were</w:delText>
        </w:r>
      </w:del>
      <w:ins w:id="25" w:author="אלנה רווה" w:date="2017-01-17T12:27:00Z">
        <w:r w:rsidR="000C0BD0" w:rsidRPr="00257A74">
          <w:rPr>
            <w:rFonts w:asciiTheme="majorBidi" w:hAnsiTheme="majorBidi" w:cstheme="majorBidi"/>
            <w:color w:val="000000" w:themeColor="text1"/>
            <w:sz w:val="22"/>
            <w:shd w:val="clear" w:color="auto" w:fill="FFFFFF"/>
          </w:rPr>
          <w:t>took were</w:t>
        </w:r>
      </w:ins>
      <w:r w:rsidR="00AA3088" w:rsidRPr="00257A74">
        <w:rPr>
          <w:rFonts w:asciiTheme="majorBidi" w:hAnsiTheme="majorBidi" w:cstheme="majorBidi"/>
          <w:color w:val="000000" w:themeColor="text1"/>
          <w:sz w:val="22"/>
          <w:shd w:val="clear" w:color="auto" w:fill="FFFFFF"/>
        </w:rPr>
        <w:t xml:space="preserve"> </w:t>
      </w:r>
      <w:del w:id="26" w:author="אלנה רווה" w:date="2017-01-17T12:27:00Z">
        <w:r w:rsidR="00846809" w:rsidRPr="00257A74" w:rsidDel="000C0BD0">
          <w:rPr>
            <w:rFonts w:asciiTheme="majorBidi" w:hAnsiTheme="majorBidi" w:cstheme="majorBidi"/>
            <w:color w:val="000000" w:themeColor="text1"/>
            <w:sz w:val="22"/>
            <w:shd w:val="clear" w:color="auto" w:fill="FFFFFF"/>
          </w:rPr>
          <w:delText>trivial</w:delText>
        </w:r>
        <w:r w:rsidRPr="00257A74" w:rsidDel="000C0BD0">
          <w:rPr>
            <w:rFonts w:asciiTheme="majorBidi" w:hAnsiTheme="majorBidi" w:cstheme="majorBidi"/>
            <w:color w:val="000000" w:themeColor="text1"/>
            <w:sz w:val="22"/>
            <w:shd w:val="clear" w:color="auto" w:fill="FFFFFF"/>
          </w:rPr>
          <w:delText xml:space="preserve"> .</w:delText>
        </w:r>
        <w:r w:rsidR="004C49E7" w:rsidRPr="00257A74" w:rsidDel="000C0BD0">
          <w:rPr>
            <w:rFonts w:asciiTheme="majorBidi" w:hAnsiTheme="majorBidi" w:cstheme="majorBidi"/>
            <w:color w:val="000000" w:themeColor="text1"/>
            <w:sz w:val="22"/>
            <w:shd w:val="clear" w:color="auto" w:fill="FFFFFF"/>
          </w:rPr>
          <w:delText xml:space="preserve"> </w:delText>
        </w:r>
      </w:del>
      <w:ins w:id="27" w:author="אלנה רווה" w:date="2017-01-17T12:27:00Z">
        <w:r w:rsidR="000C0BD0" w:rsidRPr="00257A74">
          <w:rPr>
            <w:rFonts w:asciiTheme="majorBidi" w:hAnsiTheme="majorBidi" w:cstheme="majorBidi"/>
            <w:color w:val="000000" w:themeColor="text1"/>
            <w:sz w:val="22"/>
            <w:shd w:val="clear" w:color="auto" w:fill="FFFFFF"/>
          </w:rPr>
          <w:t xml:space="preserve">trivial. </w:t>
        </w:r>
      </w:ins>
    </w:p>
    <w:p w14:paraId="0B40691E" w14:textId="7EE50F82" w:rsidR="00846809" w:rsidRPr="00C6357D" w:rsidRDefault="00846809" w:rsidP="00E768AA">
      <w:pPr>
        <w:pStyle w:val="ae"/>
        <w:numPr>
          <w:ilvl w:val="0"/>
          <w:numId w:val="29"/>
        </w:numPr>
        <w:spacing w:after="0" w:line="264" w:lineRule="auto"/>
        <w:ind w:left="643" w:right="0"/>
        <w:rPr>
          <w:rFonts w:asciiTheme="majorBidi" w:hAnsiTheme="majorBidi" w:cstheme="majorBidi"/>
          <w:color w:val="000000" w:themeColor="text1"/>
          <w:sz w:val="22"/>
          <w:shd w:val="clear" w:color="auto" w:fill="FFFFFF"/>
        </w:rPr>
      </w:pPr>
      <w:r w:rsidRPr="00257A74">
        <w:rPr>
          <w:rFonts w:asciiTheme="majorBidi" w:hAnsiTheme="majorBidi" w:cstheme="majorBidi"/>
          <w:color w:val="000000" w:themeColor="text1"/>
          <w:sz w:val="22"/>
          <w:shd w:val="clear" w:color="auto" w:fill="FFFFFF"/>
        </w:rPr>
        <w:t xml:space="preserve">The program graph that we </w:t>
      </w:r>
      <w:r w:rsidR="00B47937" w:rsidRPr="00257A74">
        <w:rPr>
          <w:rFonts w:asciiTheme="majorBidi" w:hAnsiTheme="majorBidi" w:cstheme="majorBidi"/>
          <w:color w:val="000000" w:themeColor="text1"/>
          <w:sz w:val="22"/>
          <w:shd w:val="clear" w:color="auto" w:fill="FFFFFF"/>
        </w:rPr>
        <w:t>built</w:t>
      </w:r>
      <w:r w:rsidR="0095172E" w:rsidRPr="00257A74">
        <w:rPr>
          <w:rFonts w:asciiTheme="majorBidi" w:hAnsiTheme="majorBidi" w:cstheme="majorBidi"/>
          <w:color w:val="000000" w:themeColor="text1"/>
          <w:sz w:val="22"/>
          <w:shd w:val="clear" w:color="auto" w:fill="FFFFFF"/>
        </w:rPr>
        <w:t xml:space="preserve"> include</w:t>
      </w:r>
      <w:r w:rsidRPr="00257A74">
        <w:rPr>
          <w:rFonts w:asciiTheme="majorBidi" w:hAnsiTheme="majorBidi" w:cstheme="majorBidi"/>
          <w:color w:val="000000" w:themeColor="text1"/>
          <w:sz w:val="22"/>
          <w:shd w:val="clear" w:color="auto" w:fill="FFFFFF"/>
        </w:rPr>
        <w:t xml:space="preserve"> all the </w:t>
      </w:r>
      <w:r w:rsidR="0095172E" w:rsidRPr="00257A74">
        <w:rPr>
          <w:rFonts w:asciiTheme="majorBidi" w:hAnsiTheme="majorBidi" w:cstheme="majorBidi"/>
          <w:color w:val="000000" w:themeColor="text1"/>
          <w:sz w:val="22"/>
          <w:shd w:val="clear" w:color="auto" w:fill="FFFFFF"/>
        </w:rPr>
        <w:t xml:space="preserve">conditions that the user </w:t>
      </w:r>
      <w:del w:id="28" w:author="adm" w:date="2017-01-18T17:02:00Z">
        <w:r w:rsidR="0095172E" w:rsidRPr="00257A74" w:rsidDel="0054741D">
          <w:rPr>
            <w:rFonts w:asciiTheme="majorBidi" w:hAnsiTheme="majorBidi" w:cstheme="majorBidi"/>
            <w:color w:val="000000" w:themeColor="text1"/>
            <w:sz w:val="22"/>
            <w:shd w:val="clear" w:color="auto" w:fill="FFFFFF"/>
          </w:rPr>
          <w:delText>defined</w:delText>
        </w:r>
        <w:r w:rsidR="00B47937" w:rsidRPr="00257A74" w:rsidDel="0054741D">
          <w:rPr>
            <w:rFonts w:asciiTheme="majorBidi" w:hAnsiTheme="majorBidi" w:cstheme="majorBidi"/>
            <w:color w:val="000000" w:themeColor="text1"/>
            <w:sz w:val="22"/>
            <w:shd w:val="clear" w:color="auto" w:fill="FFFFFF"/>
          </w:rPr>
          <w:delText xml:space="preserve"> ,and</w:delText>
        </w:r>
      </w:del>
      <w:ins w:id="29" w:author="adm" w:date="2017-01-18T17:02:00Z">
        <w:r w:rsidR="0054741D" w:rsidRPr="00257A74">
          <w:rPr>
            <w:rFonts w:asciiTheme="majorBidi" w:hAnsiTheme="majorBidi" w:cstheme="majorBidi"/>
            <w:color w:val="000000" w:themeColor="text1"/>
            <w:sz w:val="22"/>
            <w:shd w:val="clear" w:color="auto" w:fill="FFFFFF"/>
          </w:rPr>
          <w:t>defined, and</w:t>
        </w:r>
      </w:ins>
      <w:r w:rsidR="00B47937" w:rsidRPr="00257A74">
        <w:rPr>
          <w:rFonts w:asciiTheme="majorBidi" w:hAnsiTheme="majorBidi" w:cstheme="majorBidi"/>
          <w:color w:val="000000" w:themeColor="text1"/>
          <w:sz w:val="22"/>
          <w:shd w:val="clear" w:color="auto" w:fill="FFFFFF"/>
        </w:rPr>
        <w:t xml:space="preserve">  for every condition a</w:t>
      </w:r>
      <w:r w:rsidR="00A57773">
        <w:rPr>
          <w:rFonts w:asciiTheme="majorBidi" w:hAnsiTheme="majorBidi" w:cstheme="majorBidi"/>
          <w:color w:val="000000" w:themeColor="text1"/>
          <w:sz w:val="22"/>
          <w:shd w:val="clear" w:color="auto" w:fill="FFFFFF"/>
        </w:rPr>
        <w:t xml:space="preserve"> set of parameters,</w:t>
      </w:r>
      <w:r w:rsidR="00210C34">
        <w:rPr>
          <w:rFonts w:asciiTheme="majorBidi" w:hAnsiTheme="majorBidi" w:cstheme="majorBidi"/>
          <w:color w:val="000000" w:themeColor="text1"/>
          <w:sz w:val="22"/>
          <w:shd w:val="clear" w:color="auto" w:fill="FFFFFF"/>
        </w:rPr>
        <w:t xml:space="preserve"> </w:t>
      </w:r>
      <w:r w:rsidR="00CF1115" w:rsidRPr="00257A74">
        <w:rPr>
          <w:rFonts w:asciiTheme="majorBidi" w:hAnsiTheme="majorBidi" w:cstheme="majorBidi"/>
          <w:color w:val="000000" w:themeColor="text1"/>
          <w:sz w:val="22"/>
          <w:shd w:val="clear" w:color="auto" w:fill="FFFFFF"/>
        </w:rPr>
        <w:t>we have to check the  behavior correctness</w:t>
      </w:r>
    </w:p>
    <w:p w14:paraId="3AE70D40" w14:textId="5350FB09" w:rsidR="00E768AA" w:rsidRDefault="00277531" w:rsidP="00A57773">
      <w:pPr>
        <w:pStyle w:val="Default"/>
        <w:tabs>
          <w:tab w:val="center" w:pos="4532"/>
        </w:tabs>
        <w:spacing w:after="120" w:line="22" w:lineRule="atLeast"/>
        <w:rPr>
          <w:b/>
          <w:bCs/>
          <w:sz w:val="22"/>
          <w:szCs w:val="22"/>
        </w:rPr>
      </w:pPr>
      <w:r w:rsidRPr="00257A74">
        <w:rPr>
          <w:b/>
          <w:bCs/>
          <w:sz w:val="22"/>
          <w:szCs w:val="22"/>
        </w:rPr>
        <w:t>What are the difficulties of the project?</w:t>
      </w:r>
      <w:r w:rsidR="00A57773">
        <w:rPr>
          <w:b/>
          <w:bCs/>
          <w:sz w:val="22"/>
          <w:szCs w:val="22"/>
        </w:rPr>
        <w:tab/>
      </w:r>
    </w:p>
    <w:p w14:paraId="1DFFBB8B" w14:textId="032DD228" w:rsidR="00831B63" w:rsidRPr="00E768AA" w:rsidRDefault="00F245F0" w:rsidP="00E768AA">
      <w:pPr>
        <w:pStyle w:val="Default"/>
        <w:numPr>
          <w:ilvl w:val="0"/>
          <w:numId w:val="27"/>
        </w:numPr>
        <w:spacing w:line="264" w:lineRule="auto"/>
        <w:ind w:left="640" w:hanging="357"/>
        <w:rPr>
          <w:b/>
          <w:bCs/>
          <w:sz w:val="22"/>
          <w:szCs w:val="22"/>
        </w:rPr>
      </w:pPr>
      <w:r w:rsidRPr="00257A74">
        <w:rPr>
          <w:color w:val="auto"/>
          <w:sz w:val="22"/>
          <w:szCs w:val="22"/>
        </w:rPr>
        <w:t xml:space="preserve"> O</w:t>
      </w:r>
      <w:r w:rsidR="00831B63" w:rsidRPr="00257A74">
        <w:rPr>
          <w:color w:val="auto"/>
          <w:sz w:val="22"/>
          <w:szCs w:val="22"/>
        </w:rPr>
        <w:t xml:space="preserve">ur </w:t>
      </w:r>
      <w:r w:rsidR="00346C86" w:rsidRPr="00257A74">
        <w:rPr>
          <w:color w:val="auto"/>
          <w:sz w:val="22"/>
          <w:szCs w:val="22"/>
        </w:rPr>
        <w:t xml:space="preserve">tool presents </w:t>
      </w:r>
      <w:r w:rsidR="00451D4C" w:rsidRPr="00257A74">
        <w:rPr>
          <w:color w:val="auto"/>
          <w:sz w:val="22"/>
          <w:szCs w:val="22"/>
        </w:rPr>
        <w:t>many screens</w:t>
      </w:r>
      <w:r w:rsidR="00690259" w:rsidRPr="00257A74">
        <w:rPr>
          <w:color w:val="auto"/>
          <w:sz w:val="22"/>
          <w:szCs w:val="22"/>
        </w:rPr>
        <w:t>.</w:t>
      </w:r>
      <w:r w:rsidR="00451D4C" w:rsidRPr="00257A74">
        <w:rPr>
          <w:color w:val="auto"/>
          <w:sz w:val="22"/>
          <w:szCs w:val="22"/>
        </w:rPr>
        <w:t xml:space="preserve"> </w:t>
      </w:r>
      <w:r w:rsidR="00831B63" w:rsidRPr="00257A74">
        <w:rPr>
          <w:color w:val="auto"/>
          <w:sz w:val="22"/>
          <w:szCs w:val="22"/>
        </w:rPr>
        <w:t xml:space="preserve">  </w:t>
      </w:r>
    </w:p>
    <w:p w14:paraId="76CA7C24" w14:textId="5AC97C63" w:rsidR="000B37EF" w:rsidRPr="00257A74" w:rsidRDefault="008B03F6" w:rsidP="00E768AA">
      <w:pPr>
        <w:pStyle w:val="Default"/>
        <w:numPr>
          <w:ilvl w:val="0"/>
          <w:numId w:val="27"/>
        </w:numPr>
        <w:spacing w:line="264" w:lineRule="auto"/>
        <w:ind w:left="283" w:firstLine="0"/>
        <w:rPr>
          <w:color w:val="auto"/>
          <w:sz w:val="22"/>
          <w:szCs w:val="22"/>
        </w:rPr>
      </w:pPr>
      <w:r w:rsidRPr="00257A74">
        <w:rPr>
          <w:color w:val="auto"/>
          <w:sz w:val="22"/>
          <w:szCs w:val="22"/>
        </w:rPr>
        <w:t xml:space="preserve">We </w:t>
      </w:r>
      <w:r w:rsidR="005B7018" w:rsidRPr="00257A74">
        <w:rPr>
          <w:color w:val="auto"/>
          <w:sz w:val="22"/>
          <w:szCs w:val="22"/>
        </w:rPr>
        <w:t xml:space="preserve">should find </w:t>
      </w:r>
      <w:r w:rsidR="00AC724D" w:rsidRPr="00257A74">
        <w:rPr>
          <w:color w:val="auto"/>
          <w:sz w:val="22"/>
          <w:szCs w:val="22"/>
        </w:rPr>
        <w:t xml:space="preserve">efficient structures </w:t>
      </w:r>
      <w:r w:rsidR="005B7018" w:rsidRPr="00257A74">
        <w:rPr>
          <w:color w:val="auto"/>
          <w:sz w:val="22"/>
          <w:szCs w:val="22"/>
        </w:rPr>
        <w:t xml:space="preserve">to </w:t>
      </w:r>
      <w:r w:rsidR="00AC724D" w:rsidRPr="00257A74">
        <w:rPr>
          <w:color w:val="auto"/>
          <w:sz w:val="22"/>
          <w:szCs w:val="22"/>
        </w:rPr>
        <w:t xml:space="preserve">load and </w:t>
      </w:r>
      <w:r w:rsidR="00D14F73" w:rsidRPr="00257A74">
        <w:rPr>
          <w:color w:val="auto"/>
          <w:sz w:val="22"/>
          <w:szCs w:val="22"/>
        </w:rPr>
        <w:t>store a</w:t>
      </w:r>
      <w:r w:rsidRPr="00257A74">
        <w:rPr>
          <w:color w:val="auto"/>
          <w:sz w:val="22"/>
          <w:szCs w:val="22"/>
        </w:rPr>
        <w:t xml:space="preserve"> lot of nodes and </w:t>
      </w:r>
      <w:r w:rsidR="00346C86" w:rsidRPr="00257A74">
        <w:rPr>
          <w:color w:val="auto"/>
          <w:sz w:val="22"/>
          <w:szCs w:val="22"/>
        </w:rPr>
        <w:t>parameters.</w:t>
      </w:r>
    </w:p>
    <w:p w14:paraId="67E7E460" w14:textId="1BCAACFE" w:rsidR="005B7018" w:rsidRPr="00257A74" w:rsidRDefault="00610873" w:rsidP="00E768AA">
      <w:pPr>
        <w:pStyle w:val="a3"/>
        <w:numPr>
          <w:ilvl w:val="0"/>
          <w:numId w:val="27"/>
        </w:numPr>
        <w:bidi w:val="0"/>
        <w:spacing w:line="264" w:lineRule="auto"/>
        <w:ind w:left="283" w:firstLine="0"/>
      </w:pPr>
      <w:r w:rsidRPr="00257A74">
        <w:rPr>
          <w:rFonts w:asciiTheme="majorBidi" w:hAnsiTheme="majorBidi" w:cstheme="majorBidi"/>
          <w:shd w:val="clear" w:color="auto" w:fill="FFFFFF"/>
        </w:rPr>
        <w:t>Building a workspace that allows</w:t>
      </w:r>
      <w:r w:rsidR="003235F1" w:rsidRPr="00257A74">
        <w:rPr>
          <w:rFonts w:asciiTheme="majorBidi" w:hAnsiTheme="majorBidi" w:cstheme="majorBidi"/>
          <w:shd w:val="clear" w:color="auto" w:fill="FFFFFF"/>
        </w:rPr>
        <w:t xml:space="preserve"> the</w:t>
      </w:r>
      <w:r w:rsidRPr="00257A74">
        <w:rPr>
          <w:rFonts w:asciiTheme="majorBidi" w:hAnsiTheme="majorBidi" w:cstheme="majorBidi"/>
          <w:shd w:val="clear" w:color="auto" w:fill="FFFFFF"/>
        </w:rPr>
        <w:t xml:space="preserve"> </w:t>
      </w:r>
      <w:r w:rsidRPr="00257A74">
        <w:rPr>
          <w:rFonts w:asciiTheme="majorBidi" w:hAnsiTheme="majorBidi" w:cstheme="majorBidi"/>
          <w:noProof/>
          <w:shd w:val="clear" w:color="auto" w:fill="FFFFFF"/>
        </w:rPr>
        <w:t>user</w:t>
      </w:r>
      <w:r w:rsidRPr="00257A74">
        <w:rPr>
          <w:rFonts w:asciiTheme="majorBidi" w:hAnsiTheme="majorBidi" w:cstheme="majorBidi"/>
          <w:shd w:val="clear" w:color="auto" w:fill="FFFFFF"/>
        </w:rPr>
        <w:t xml:space="preserve"> to build </w:t>
      </w:r>
      <w:r w:rsidRPr="00257A74">
        <w:rPr>
          <w:rFonts w:ascii="Times New Roman" w:hAnsi="Times New Roman" w:cs="Times New Roman"/>
          <w:shd w:val="clear" w:color="auto" w:fill="FFFFFF"/>
        </w:rPr>
        <w:t>specifications graph</w:t>
      </w:r>
      <w:r w:rsidR="00346C86" w:rsidRPr="00257A74">
        <w:rPr>
          <w:rFonts w:ascii="Times New Roman" w:hAnsi="Times New Roman" w:cs="Times New Roman"/>
          <w:shd w:val="clear" w:color="auto" w:fill="FFFFFF"/>
        </w:rPr>
        <w:t>.</w:t>
      </w:r>
    </w:p>
    <w:p w14:paraId="28C5531F" w14:textId="1C58A7D9" w:rsidR="00664B83" w:rsidRDefault="003432A8" w:rsidP="00C46DE0">
      <w:pPr>
        <w:pStyle w:val="a3"/>
        <w:numPr>
          <w:ilvl w:val="1"/>
          <w:numId w:val="53"/>
        </w:numPr>
        <w:bidi w:val="0"/>
        <w:spacing w:before="240" w:after="120" w:line="264" w:lineRule="auto"/>
        <w:ind w:left="403" w:hanging="403"/>
        <w:jc w:val="both"/>
        <w:rPr>
          <w:ins w:id="30" w:author="adm" w:date="2017-01-18T15:03:00Z"/>
          <w:rFonts w:asciiTheme="majorBidi" w:hAnsiTheme="majorBidi" w:cstheme="majorBidi"/>
          <w:b/>
          <w:bCs/>
          <w:sz w:val="24"/>
          <w:szCs w:val="24"/>
          <w:lang w:val="en-GB"/>
        </w:rPr>
      </w:pPr>
      <w:r w:rsidRPr="003432A8">
        <w:rPr>
          <w:rFonts w:asciiTheme="majorBidi" w:hAnsiTheme="majorBidi" w:cstheme="majorBidi"/>
          <w:b/>
          <w:bCs/>
          <w:sz w:val="24"/>
          <w:szCs w:val="24"/>
          <w:lang w:val="en-GB"/>
        </w:rPr>
        <w:t>Organization of the paper</w:t>
      </w:r>
    </w:p>
    <w:p w14:paraId="102BF0B9" w14:textId="7B314CBC" w:rsidR="004141C4" w:rsidRDefault="004141C4">
      <w:pPr>
        <w:pStyle w:val="a3"/>
        <w:bidi w:val="0"/>
        <w:spacing w:before="240" w:after="120" w:line="264" w:lineRule="auto"/>
        <w:jc w:val="both"/>
        <w:rPr>
          <w:ins w:id="31" w:author="adm" w:date="2017-01-18T15:03:00Z"/>
          <w:rFonts w:asciiTheme="majorBidi" w:hAnsiTheme="majorBidi" w:cstheme="majorBidi"/>
          <w:b/>
          <w:bCs/>
          <w:sz w:val="24"/>
          <w:szCs w:val="24"/>
          <w:lang w:val="en-GB"/>
        </w:rPr>
        <w:pPrChange w:id="32" w:author="adm" w:date="2017-01-18T15:03:00Z">
          <w:pPr>
            <w:pStyle w:val="a3"/>
            <w:numPr>
              <w:ilvl w:val="1"/>
              <w:numId w:val="53"/>
            </w:numPr>
            <w:bidi w:val="0"/>
            <w:spacing w:before="240" w:after="120" w:line="264" w:lineRule="auto"/>
            <w:ind w:left="403" w:hanging="403"/>
            <w:jc w:val="both"/>
          </w:pPr>
        </w:pPrChange>
      </w:pPr>
    </w:p>
    <w:p w14:paraId="2D59CFFE" w14:textId="28A9F8E0" w:rsidR="004141C4" w:rsidRDefault="004141C4">
      <w:pPr>
        <w:pStyle w:val="a3"/>
        <w:bidi w:val="0"/>
        <w:spacing w:before="240" w:after="120" w:line="264" w:lineRule="auto"/>
        <w:jc w:val="both"/>
        <w:rPr>
          <w:ins w:id="33" w:author="adm" w:date="2017-01-18T15:03:00Z"/>
          <w:rFonts w:asciiTheme="majorBidi" w:hAnsiTheme="majorBidi" w:cstheme="majorBidi"/>
          <w:b/>
          <w:bCs/>
          <w:sz w:val="24"/>
          <w:szCs w:val="24"/>
          <w:lang w:val="en-GB"/>
        </w:rPr>
        <w:pPrChange w:id="34" w:author="adm" w:date="2017-01-18T15:03:00Z">
          <w:pPr>
            <w:pStyle w:val="a3"/>
            <w:numPr>
              <w:ilvl w:val="1"/>
              <w:numId w:val="53"/>
            </w:numPr>
            <w:bidi w:val="0"/>
            <w:spacing w:before="240" w:after="120" w:line="264" w:lineRule="auto"/>
            <w:ind w:left="403" w:hanging="403"/>
            <w:jc w:val="both"/>
          </w:pPr>
        </w:pPrChange>
      </w:pPr>
    </w:p>
    <w:p w14:paraId="1BBD6FBC" w14:textId="0B1BD66F" w:rsidR="004141C4" w:rsidRDefault="004141C4">
      <w:pPr>
        <w:pStyle w:val="a3"/>
        <w:bidi w:val="0"/>
        <w:spacing w:before="240" w:after="120" w:line="264" w:lineRule="auto"/>
        <w:jc w:val="both"/>
        <w:rPr>
          <w:ins w:id="35" w:author="adm" w:date="2017-01-18T15:03:00Z"/>
          <w:rFonts w:asciiTheme="majorBidi" w:hAnsiTheme="majorBidi" w:cstheme="majorBidi"/>
          <w:b/>
          <w:bCs/>
          <w:sz w:val="24"/>
          <w:szCs w:val="24"/>
          <w:lang w:val="en-GB"/>
        </w:rPr>
        <w:pPrChange w:id="36" w:author="adm" w:date="2017-01-18T15:03:00Z">
          <w:pPr>
            <w:pStyle w:val="a3"/>
            <w:numPr>
              <w:ilvl w:val="1"/>
              <w:numId w:val="53"/>
            </w:numPr>
            <w:bidi w:val="0"/>
            <w:spacing w:before="240" w:after="120" w:line="264" w:lineRule="auto"/>
            <w:ind w:left="403" w:hanging="403"/>
            <w:jc w:val="both"/>
          </w:pPr>
        </w:pPrChange>
      </w:pPr>
    </w:p>
    <w:p w14:paraId="45FE1A65" w14:textId="43CE5873" w:rsidR="004141C4" w:rsidRDefault="004141C4">
      <w:pPr>
        <w:pStyle w:val="a3"/>
        <w:bidi w:val="0"/>
        <w:spacing w:before="240" w:after="120" w:line="264" w:lineRule="auto"/>
        <w:jc w:val="both"/>
        <w:rPr>
          <w:ins w:id="37" w:author="adm" w:date="2017-01-18T15:03:00Z"/>
          <w:rFonts w:asciiTheme="majorBidi" w:hAnsiTheme="majorBidi" w:cstheme="majorBidi"/>
          <w:b/>
          <w:bCs/>
          <w:sz w:val="24"/>
          <w:szCs w:val="24"/>
          <w:lang w:val="en-GB"/>
        </w:rPr>
        <w:pPrChange w:id="38" w:author="adm" w:date="2017-01-18T15:03:00Z">
          <w:pPr>
            <w:pStyle w:val="a3"/>
            <w:numPr>
              <w:ilvl w:val="1"/>
              <w:numId w:val="53"/>
            </w:numPr>
            <w:bidi w:val="0"/>
            <w:spacing w:before="240" w:after="120" w:line="264" w:lineRule="auto"/>
            <w:ind w:left="403" w:hanging="403"/>
            <w:jc w:val="both"/>
          </w:pPr>
        </w:pPrChange>
      </w:pPr>
    </w:p>
    <w:p w14:paraId="5E23FC88" w14:textId="2647CB46" w:rsidR="004141C4" w:rsidRDefault="004141C4">
      <w:pPr>
        <w:pStyle w:val="a3"/>
        <w:bidi w:val="0"/>
        <w:spacing w:before="240" w:after="120" w:line="264" w:lineRule="auto"/>
        <w:jc w:val="both"/>
        <w:rPr>
          <w:rFonts w:asciiTheme="majorBidi" w:hAnsiTheme="majorBidi" w:cstheme="majorBidi"/>
          <w:b/>
          <w:bCs/>
          <w:sz w:val="24"/>
          <w:szCs w:val="24"/>
          <w:lang w:val="en-GB"/>
        </w:rPr>
        <w:pPrChange w:id="39" w:author="adm" w:date="2017-01-18T15:03:00Z">
          <w:pPr>
            <w:pStyle w:val="a3"/>
            <w:numPr>
              <w:ilvl w:val="1"/>
              <w:numId w:val="53"/>
            </w:numPr>
            <w:bidi w:val="0"/>
            <w:spacing w:before="240" w:after="120" w:line="264" w:lineRule="auto"/>
            <w:ind w:left="403" w:hanging="403"/>
            <w:jc w:val="both"/>
          </w:pPr>
        </w:pPrChange>
      </w:pPr>
    </w:p>
    <w:p w14:paraId="4EA5DBB1" w14:textId="5944619B" w:rsidR="004141C4" w:rsidRPr="00C15437" w:rsidRDefault="003B63AB">
      <w:pPr>
        <w:pStyle w:val="ae"/>
        <w:autoSpaceDE w:val="0"/>
        <w:autoSpaceDN w:val="0"/>
        <w:adjustRightInd w:val="0"/>
        <w:spacing w:after="120" w:line="264" w:lineRule="auto"/>
        <w:ind w:left="0" w:right="0" w:firstLine="0"/>
        <w:rPr>
          <w:ins w:id="40" w:author="adm" w:date="2017-01-18T15:43:00Z"/>
          <w:rFonts w:asciiTheme="majorBidi" w:hAnsiTheme="majorBidi" w:cstheme="majorBidi"/>
          <w:sz w:val="22"/>
          <w:highlight w:val="yellow"/>
          <w:rPrChange w:id="41" w:author="adm" w:date="2017-01-18T15:56:00Z">
            <w:rPr>
              <w:ins w:id="42" w:author="adm" w:date="2017-01-18T15:43:00Z"/>
              <w:rFonts w:asciiTheme="majorBidi" w:hAnsiTheme="majorBidi" w:cstheme="majorBidi"/>
              <w:sz w:val="22"/>
            </w:rPr>
          </w:rPrChange>
        </w:rPr>
        <w:pPrChange w:id="43" w:author="adm" w:date="2017-01-18T15:41:00Z">
          <w:pPr>
            <w:pStyle w:val="ae"/>
            <w:numPr>
              <w:numId w:val="53"/>
            </w:numPr>
            <w:autoSpaceDE w:val="0"/>
            <w:autoSpaceDN w:val="0"/>
            <w:adjustRightInd w:val="0"/>
            <w:spacing w:after="120" w:line="264" w:lineRule="auto"/>
            <w:ind w:left="360" w:hanging="360"/>
          </w:pPr>
        </w:pPrChange>
      </w:pPr>
      <w:ins w:id="44" w:author="adm" w:date="2017-01-18T15:43:00Z">
        <w:r w:rsidRPr="00C15437">
          <w:rPr>
            <w:rFonts w:asciiTheme="majorBidi" w:hAnsiTheme="majorBidi" w:cstheme="majorBidi"/>
            <w:sz w:val="22"/>
            <w:highlight w:val="yellow"/>
            <w:rPrChange w:id="45" w:author="adm" w:date="2017-01-18T15:56:00Z">
              <w:rPr>
                <w:rFonts w:asciiTheme="majorBidi" w:hAnsiTheme="majorBidi" w:cstheme="majorBidi"/>
                <w:sz w:val="22"/>
              </w:rPr>
            </w:rPrChange>
          </w:rPr>
          <w:t>we define basic concepts</w:t>
        </w:r>
      </w:ins>
    </w:p>
    <w:p w14:paraId="2F615F03" w14:textId="4941F93A" w:rsidR="003B63AB" w:rsidRPr="00C15437" w:rsidRDefault="003B63AB">
      <w:pPr>
        <w:pStyle w:val="ae"/>
        <w:autoSpaceDE w:val="0"/>
        <w:autoSpaceDN w:val="0"/>
        <w:adjustRightInd w:val="0"/>
        <w:spacing w:after="120" w:line="264" w:lineRule="auto"/>
        <w:ind w:left="0" w:right="0" w:firstLine="0"/>
        <w:rPr>
          <w:ins w:id="46" w:author="adm" w:date="2017-01-18T15:43:00Z"/>
          <w:rFonts w:asciiTheme="majorBidi" w:hAnsiTheme="majorBidi" w:cstheme="majorBidi"/>
          <w:sz w:val="22"/>
          <w:highlight w:val="yellow"/>
          <w:rPrChange w:id="47" w:author="adm" w:date="2017-01-18T15:56:00Z">
            <w:rPr>
              <w:ins w:id="48" w:author="adm" w:date="2017-01-18T15:43:00Z"/>
              <w:rFonts w:asciiTheme="majorBidi" w:hAnsiTheme="majorBidi" w:cstheme="majorBidi"/>
              <w:sz w:val="22"/>
            </w:rPr>
          </w:rPrChange>
        </w:rPr>
        <w:pPrChange w:id="49" w:author="adm" w:date="2017-01-18T15:41:00Z">
          <w:pPr>
            <w:pStyle w:val="ae"/>
            <w:numPr>
              <w:numId w:val="53"/>
            </w:numPr>
            <w:autoSpaceDE w:val="0"/>
            <w:autoSpaceDN w:val="0"/>
            <w:adjustRightInd w:val="0"/>
            <w:spacing w:after="120" w:line="264" w:lineRule="auto"/>
            <w:ind w:left="360" w:hanging="360"/>
          </w:pPr>
        </w:pPrChange>
      </w:pPr>
      <w:ins w:id="50" w:author="adm" w:date="2017-01-18T15:43:00Z">
        <w:r w:rsidRPr="00C15437">
          <w:rPr>
            <w:rFonts w:asciiTheme="majorBidi" w:hAnsiTheme="majorBidi" w:cstheme="majorBidi"/>
            <w:sz w:val="22"/>
            <w:highlight w:val="yellow"/>
            <w:rPrChange w:id="51" w:author="adm" w:date="2017-01-18T15:56:00Z">
              <w:rPr>
                <w:rFonts w:asciiTheme="majorBidi" w:hAnsiTheme="majorBidi" w:cstheme="majorBidi"/>
                <w:sz w:val="22"/>
              </w:rPr>
            </w:rPrChange>
          </w:rPr>
          <w:t>we elaborate on</w:t>
        </w:r>
      </w:ins>
    </w:p>
    <w:p w14:paraId="03030A54" w14:textId="725D9E91" w:rsidR="003B63AB" w:rsidRPr="00C15437" w:rsidRDefault="003B63AB">
      <w:pPr>
        <w:pStyle w:val="ae"/>
        <w:autoSpaceDE w:val="0"/>
        <w:autoSpaceDN w:val="0"/>
        <w:adjustRightInd w:val="0"/>
        <w:spacing w:after="120" w:line="264" w:lineRule="auto"/>
        <w:ind w:left="0" w:right="0" w:firstLine="0"/>
        <w:rPr>
          <w:ins w:id="52" w:author="adm" w:date="2017-01-18T15:43:00Z"/>
          <w:rFonts w:asciiTheme="majorBidi" w:hAnsiTheme="majorBidi" w:cstheme="majorBidi"/>
          <w:sz w:val="22"/>
          <w:highlight w:val="yellow"/>
          <w:rPrChange w:id="53" w:author="adm" w:date="2017-01-18T15:56:00Z">
            <w:rPr>
              <w:ins w:id="54" w:author="adm" w:date="2017-01-18T15:43:00Z"/>
              <w:rFonts w:asciiTheme="majorBidi" w:hAnsiTheme="majorBidi" w:cstheme="majorBidi"/>
              <w:sz w:val="22"/>
            </w:rPr>
          </w:rPrChange>
        </w:rPr>
        <w:pPrChange w:id="55" w:author="adm" w:date="2017-01-18T15:41:00Z">
          <w:pPr>
            <w:pStyle w:val="ae"/>
            <w:numPr>
              <w:numId w:val="53"/>
            </w:numPr>
            <w:autoSpaceDE w:val="0"/>
            <w:autoSpaceDN w:val="0"/>
            <w:adjustRightInd w:val="0"/>
            <w:spacing w:after="120" w:line="264" w:lineRule="auto"/>
            <w:ind w:left="360" w:hanging="360"/>
          </w:pPr>
        </w:pPrChange>
      </w:pPr>
      <w:ins w:id="56" w:author="adm" w:date="2017-01-18T15:43:00Z">
        <w:r w:rsidRPr="00C15437">
          <w:rPr>
            <w:rFonts w:asciiTheme="majorBidi" w:hAnsiTheme="majorBidi" w:cstheme="majorBidi"/>
            <w:sz w:val="22"/>
            <w:highlight w:val="yellow"/>
            <w:rPrChange w:id="57" w:author="adm" w:date="2017-01-18T15:56:00Z">
              <w:rPr>
                <w:rFonts w:asciiTheme="majorBidi" w:hAnsiTheme="majorBidi" w:cstheme="majorBidi"/>
                <w:sz w:val="22"/>
              </w:rPr>
            </w:rPrChange>
          </w:rPr>
          <w:t>is dedicated to defining</w:t>
        </w:r>
      </w:ins>
    </w:p>
    <w:p w14:paraId="0C990F6C" w14:textId="04601E48" w:rsidR="003B63AB" w:rsidRPr="00C15437" w:rsidRDefault="003B63AB">
      <w:pPr>
        <w:pStyle w:val="ae"/>
        <w:autoSpaceDE w:val="0"/>
        <w:autoSpaceDN w:val="0"/>
        <w:adjustRightInd w:val="0"/>
        <w:spacing w:after="120" w:line="264" w:lineRule="auto"/>
        <w:ind w:left="0" w:right="0" w:firstLine="0"/>
        <w:rPr>
          <w:ins w:id="58" w:author="adm" w:date="2017-01-18T15:44:00Z"/>
          <w:rFonts w:asciiTheme="majorBidi" w:hAnsiTheme="majorBidi" w:cstheme="majorBidi"/>
          <w:sz w:val="22"/>
          <w:highlight w:val="yellow"/>
          <w:rPrChange w:id="59" w:author="adm" w:date="2017-01-18T15:56:00Z">
            <w:rPr>
              <w:ins w:id="60" w:author="adm" w:date="2017-01-18T15:44:00Z"/>
              <w:rFonts w:asciiTheme="majorBidi" w:hAnsiTheme="majorBidi" w:cstheme="majorBidi"/>
              <w:sz w:val="22"/>
            </w:rPr>
          </w:rPrChange>
        </w:rPr>
        <w:pPrChange w:id="61" w:author="adm" w:date="2017-01-18T15:41:00Z">
          <w:pPr>
            <w:pStyle w:val="ae"/>
            <w:numPr>
              <w:numId w:val="53"/>
            </w:numPr>
            <w:autoSpaceDE w:val="0"/>
            <w:autoSpaceDN w:val="0"/>
            <w:adjustRightInd w:val="0"/>
            <w:spacing w:after="120" w:line="264" w:lineRule="auto"/>
            <w:ind w:left="360" w:hanging="360"/>
          </w:pPr>
        </w:pPrChange>
      </w:pPr>
      <w:ins w:id="62" w:author="adm" w:date="2017-01-18T15:43:00Z">
        <w:r w:rsidRPr="00C15437">
          <w:rPr>
            <w:rFonts w:asciiTheme="majorBidi" w:hAnsiTheme="majorBidi" w:cstheme="majorBidi"/>
            <w:sz w:val="22"/>
            <w:highlight w:val="yellow"/>
            <w:rPrChange w:id="63" w:author="adm" w:date="2017-01-18T15:56:00Z">
              <w:rPr>
                <w:rFonts w:asciiTheme="majorBidi" w:hAnsiTheme="majorBidi" w:cstheme="majorBidi"/>
                <w:sz w:val="22"/>
              </w:rPr>
            </w:rPrChange>
          </w:rPr>
          <w:t>describes the SIFT feature</w:t>
        </w:r>
      </w:ins>
    </w:p>
    <w:p w14:paraId="76765039" w14:textId="496DF950" w:rsidR="003B63AB" w:rsidRPr="00C15437" w:rsidRDefault="003B63AB">
      <w:pPr>
        <w:pStyle w:val="ae"/>
        <w:autoSpaceDE w:val="0"/>
        <w:autoSpaceDN w:val="0"/>
        <w:adjustRightInd w:val="0"/>
        <w:spacing w:after="120" w:line="264" w:lineRule="auto"/>
        <w:ind w:left="0" w:right="0" w:firstLine="0"/>
        <w:rPr>
          <w:ins w:id="64" w:author="adm" w:date="2017-01-18T15:44:00Z"/>
          <w:rFonts w:asciiTheme="majorBidi" w:hAnsiTheme="majorBidi" w:cstheme="majorBidi"/>
          <w:sz w:val="22"/>
          <w:highlight w:val="yellow"/>
          <w:rPrChange w:id="65" w:author="adm" w:date="2017-01-18T15:56:00Z">
            <w:rPr>
              <w:ins w:id="66" w:author="adm" w:date="2017-01-18T15:44:00Z"/>
              <w:rFonts w:asciiTheme="majorBidi" w:hAnsiTheme="majorBidi" w:cstheme="majorBidi"/>
              <w:sz w:val="22"/>
            </w:rPr>
          </w:rPrChange>
        </w:rPr>
        <w:pPrChange w:id="67" w:author="adm" w:date="2017-01-18T15:41:00Z">
          <w:pPr>
            <w:pStyle w:val="ae"/>
            <w:numPr>
              <w:numId w:val="53"/>
            </w:numPr>
            <w:autoSpaceDE w:val="0"/>
            <w:autoSpaceDN w:val="0"/>
            <w:adjustRightInd w:val="0"/>
            <w:spacing w:after="120" w:line="264" w:lineRule="auto"/>
            <w:ind w:left="360" w:hanging="360"/>
          </w:pPr>
        </w:pPrChange>
      </w:pPr>
      <w:ins w:id="68" w:author="adm" w:date="2017-01-18T15:44:00Z">
        <w:r w:rsidRPr="00C15437">
          <w:rPr>
            <w:rFonts w:asciiTheme="majorBidi" w:hAnsiTheme="majorBidi" w:cstheme="majorBidi"/>
            <w:sz w:val="22"/>
            <w:highlight w:val="yellow"/>
            <w:rPrChange w:id="69" w:author="adm" w:date="2017-01-18T15:56:00Z">
              <w:rPr>
                <w:rFonts w:asciiTheme="majorBidi" w:hAnsiTheme="majorBidi" w:cstheme="majorBidi"/>
                <w:sz w:val="22"/>
              </w:rPr>
            </w:rPrChange>
          </w:rPr>
          <w:t>explains the clustering phase</w:t>
        </w:r>
      </w:ins>
    </w:p>
    <w:p w14:paraId="1B02580B" w14:textId="5154CF60" w:rsidR="003B63AB" w:rsidRPr="00C15437" w:rsidRDefault="003B63AB">
      <w:pPr>
        <w:pStyle w:val="ae"/>
        <w:autoSpaceDE w:val="0"/>
        <w:autoSpaceDN w:val="0"/>
        <w:adjustRightInd w:val="0"/>
        <w:spacing w:after="120" w:line="264" w:lineRule="auto"/>
        <w:ind w:left="0" w:right="0" w:firstLine="0"/>
        <w:rPr>
          <w:ins w:id="70" w:author="adm" w:date="2017-01-18T15:44:00Z"/>
          <w:rFonts w:asciiTheme="majorBidi" w:hAnsiTheme="majorBidi" w:cstheme="majorBidi"/>
          <w:sz w:val="22"/>
          <w:highlight w:val="yellow"/>
          <w:rPrChange w:id="71" w:author="adm" w:date="2017-01-18T15:56:00Z">
            <w:rPr>
              <w:ins w:id="72" w:author="adm" w:date="2017-01-18T15:44:00Z"/>
              <w:rFonts w:asciiTheme="majorBidi" w:hAnsiTheme="majorBidi" w:cstheme="majorBidi"/>
              <w:sz w:val="22"/>
            </w:rPr>
          </w:rPrChange>
        </w:rPr>
        <w:pPrChange w:id="73" w:author="adm" w:date="2017-01-18T15:41:00Z">
          <w:pPr>
            <w:pStyle w:val="ae"/>
            <w:numPr>
              <w:numId w:val="53"/>
            </w:numPr>
            <w:autoSpaceDE w:val="0"/>
            <w:autoSpaceDN w:val="0"/>
            <w:adjustRightInd w:val="0"/>
            <w:spacing w:after="120" w:line="264" w:lineRule="auto"/>
            <w:ind w:left="360" w:hanging="360"/>
          </w:pPr>
        </w:pPrChange>
      </w:pPr>
      <w:ins w:id="74" w:author="adm" w:date="2017-01-18T15:44:00Z">
        <w:r w:rsidRPr="00C15437">
          <w:rPr>
            <w:rFonts w:asciiTheme="majorBidi" w:hAnsiTheme="majorBidi" w:cstheme="majorBidi"/>
            <w:sz w:val="22"/>
            <w:highlight w:val="yellow"/>
            <w:rPrChange w:id="75" w:author="adm" w:date="2017-01-18T15:56:00Z">
              <w:rPr>
                <w:rFonts w:asciiTheme="majorBidi" w:hAnsiTheme="majorBidi" w:cstheme="majorBidi"/>
                <w:sz w:val="22"/>
              </w:rPr>
            </w:rPrChange>
          </w:rPr>
          <w:t>we give the details of the final stage</w:t>
        </w:r>
      </w:ins>
    </w:p>
    <w:p w14:paraId="3DA47CC1" w14:textId="29892B13" w:rsidR="003B63AB" w:rsidRPr="00C15437" w:rsidRDefault="003B63AB">
      <w:pPr>
        <w:pStyle w:val="ae"/>
        <w:autoSpaceDE w:val="0"/>
        <w:autoSpaceDN w:val="0"/>
        <w:adjustRightInd w:val="0"/>
        <w:spacing w:after="120" w:line="264" w:lineRule="auto"/>
        <w:ind w:left="0" w:right="0" w:firstLine="0"/>
        <w:rPr>
          <w:ins w:id="76" w:author="adm" w:date="2017-01-18T15:44:00Z"/>
          <w:rFonts w:asciiTheme="majorBidi" w:hAnsiTheme="majorBidi" w:cstheme="majorBidi"/>
          <w:sz w:val="22"/>
          <w:highlight w:val="yellow"/>
          <w:rPrChange w:id="77" w:author="adm" w:date="2017-01-18T15:56:00Z">
            <w:rPr>
              <w:ins w:id="78" w:author="adm" w:date="2017-01-18T15:44:00Z"/>
              <w:rFonts w:asciiTheme="majorBidi" w:hAnsiTheme="majorBidi" w:cstheme="majorBidi"/>
              <w:sz w:val="22"/>
            </w:rPr>
          </w:rPrChange>
        </w:rPr>
        <w:pPrChange w:id="79" w:author="adm" w:date="2017-01-18T15:41:00Z">
          <w:pPr>
            <w:pStyle w:val="ae"/>
            <w:numPr>
              <w:numId w:val="53"/>
            </w:numPr>
            <w:autoSpaceDE w:val="0"/>
            <w:autoSpaceDN w:val="0"/>
            <w:adjustRightInd w:val="0"/>
            <w:spacing w:after="120" w:line="264" w:lineRule="auto"/>
            <w:ind w:left="360" w:hanging="360"/>
          </w:pPr>
        </w:pPrChange>
      </w:pPr>
      <w:ins w:id="80" w:author="adm" w:date="2017-01-18T15:44:00Z">
        <w:r w:rsidRPr="00C15437">
          <w:rPr>
            <w:rFonts w:asciiTheme="majorBidi" w:hAnsiTheme="majorBidi" w:cstheme="majorBidi"/>
            <w:sz w:val="22"/>
            <w:highlight w:val="yellow"/>
            <w:rPrChange w:id="81" w:author="adm" w:date="2017-01-18T15:56:00Z">
              <w:rPr>
                <w:rFonts w:asciiTheme="majorBidi" w:hAnsiTheme="majorBidi" w:cstheme="majorBidi"/>
                <w:sz w:val="22"/>
              </w:rPr>
            </w:rPrChange>
          </w:rPr>
          <w:t xml:space="preserve"> provides a summary of the entire process</w:t>
        </w:r>
      </w:ins>
    </w:p>
    <w:p w14:paraId="0E464ED3" w14:textId="71E37F36" w:rsidR="003B63AB" w:rsidRPr="00C15437" w:rsidRDefault="003B63AB">
      <w:pPr>
        <w:pStyle w:val="ae"/>
        <w:autoSpaceDE w:val="0"/>
        <w:autoSpaceDN w:val="0"/>
        <w:adjustRightInd w:val="0"/>
        <w:spacing w:after="120" w:line="264" w:lineRule="auto"/>
        <w:ind w:left="0" w:right="0" w:firstLine="0"/>
        <w:rPr>
          <w:ins w:id="82" w:author="adm" w:date="2017-01-18T15:02:00Z"/>
          <w:rFonts w:asciiTheme="majorBidi" w:hAnsiTheme="majorBidi" w:cstheme="majorBidi"/>
          <w:sz w:val="22"/>
          <w:highlight w:val="yellow"/>
          <w:rPrChange w:id="83" w:author="adm" w:date="2017-01-18T15:56:00Z">
            <w:rPr>
              <w:ins w:id="84" w:author="adm" w:date="2017-01-18T15:02:00Z"/>
              <w:rFonts w:asciiTheme="majorBidi" w:hAnsiTheme="majorBidi" w:cstheme="majorBidi"/>
              <w:sz w:val="22"/>
            </w:rPr>
          </w:rPrChange>
        </w:rPr>
        <w:pPrChange w:id="85" w:author="adm" w:date="2017-01-18T15:41:00Z">
          <w:pPr>
            <w:pStyle w:val="ae"/>
            <w:numPr>
              <w:numId w:val="53"/>
            </w:numPr>
            <w:autoSpaceDE w:val="0"/>
            <w:autoSpaceDN w:val="0"/>
            <w:adjustRightInd w:val="0"/>
            <w:spacing w:after="120" w:line="264" w:lineRule="auto"/>
            <w:ind w:left="360" w:hanging="360"/>
          </w:pPr>
        </w:pPrChange>
      </w:pPr>
      <w:ins w:id="86" w:author="adm" w:date="2017-01-18T15:44:00Z">
        <w:r w:rsidRPr="00C15437">
          <w:rPr>
            <w:rFonts w:asciiTheme="majorBidi" w:hAnsiTheme="majorBidi" w:cstheme="majorBidi"/>
            <w:sz w:val="22"/>
            <w:highlight w:val="yellow"/>
            <w:rPrChange w:id="87" w:author="adm" w:date="2017-01-18T15:56:00Z">
              <w:rPr>
                <w:rFonts w:asciiTheme="majorBidi" w:hAnsiTheme="majorBidi" w:cstheme="majorBidi"/>
                <w:sz w:val="22"/>
              </w:rPr>
            </w:rPrChange>
          </w:rPr>
          <w:t>we give our expectations regarding the results</w:t>
        </w:r>
      </w:ins>
    </w:p>
    <w:p w14:paraId="3384B4CC" w14:textId="77777777" w:rsidR="004141C4" w:rsidRPr="00C15437" w:rsidRDefault="004141C4">
      <w:pPr>
        <w:pStyle w:val="ae"/>
        <w:autoSpaceDE w:val="0"/>
        <w:autoSpaceDN w:val="0"/>
        <w:adjustRightInd w:val="0"/>
        <w:spacing w:after="120" w:line="264" w:lineRule="auto"/>
        <w:ind w:left="0" w:right="0" w:firstLine="0"/>
        <w:rPr>
          <w:ins w:id="88" w:author="adm" w:date="2017-01-18T15:03:00Z"/>
          <w:rFonts w:asciiTheme="majorBidi" w:hAnsiTheme="majorBidi" w:cstheme="majorBidi"/>
          <w:b/>
          <w:bCs/>
          <w:sz w:val="24"/>
          <w:szCs w:val="24"/>
          <w:highlight w:val="yellow"/>
          <w:rPrChange w:id="89" w:author="adm" w:date="2017-01-18T15:56:00Z">
            <w:rPr>
              <w:ins w:id="90" w:author="adm" w:date="2017-01-18T15:03:00Z"/>
              <w:rFonts w:asciiTheme="majorBidi" w:hAnsiTheme="majorBidi" w:cstheme="majorBidi"/>
              <w:b/>
              <w:bCs/>
              <w:sz w:val="24"/>
              <w:szCs w:val="24"/>
            </w:rPr>
          </w:rPrChange>
        </w:rPr>
        <w:pPrChange w:id="91" w:author="adm" w:date="2017-01-18T15:03:00Z">
          <w:pPr>
            <w:spacing w:after="160" w:line="259" w:lineRule="auto"/>
            <w:ind w:left="0" w:right="0" w:firstLine="0"/>
            <w:jc w:val="left"/>
          </w:pPr>
        </w:pPrChange>
      </w:pPr>
    </w:p>
    <w:p w14:paraId="0EFA4E85" w14:textId="77777777" w:rsidR="007E4C37" w:rsidRPr="00C15437" w:rsidRDefault="007E4C37" w:rsidP="007E4C37">
      <w:pPr>
        <w:autoSpaceDE w:val="0"/>
        <w:autoSpaceDN w:val="0"/>
        <w:adjustRightInd w:val="0"/>
        <w:spacing w:after="120" w:line="264" w:lineRule="auto"/>
        <w:ind w:left="0" w:right="0" w:firstLine="284"/>
        <w:rPr>
          <w:ins w:id="92" w:author="adm" w:date="2017-01-18T15:52:00Z"/>
          <w:rFonts w:asciiTheme="majorBidi" w:hAnsiTheme="majorBidi" w:cstheme="majorBidi"/>
          <w:sz w:val="22"/>
          <w:highlight w:val="yellow"/>
          <w:rPrChange w:id="93" w:author="adm" w:date="2017-01-18T15:56:00Z">
            <w:rPr>
              <w:ins w:id="94" w:author="adm" w:date="2017-01-18T15:52:00Z"/>
              <w:rFonts w:asciiTheme="majorBidi" w:hAnsiTheme="majorBidi" w:cstheme="majorBidi"/>
              <w:sz w:val="22"/>
            </w:rPr>
          </w:rPrChange>
        </w:rPr>
      </w:pPr>
    </w:p>
    <w:p w14:paraId="33A2FD0A" w14:textId="77777777" w:rsidR="007E4C37" w:rsidRPr="00C15437" w:rsidRDefault="007E4C37" w:rsidP="007E4C37">
      <w:pPr>
        <w:autoSpaceDE w:val="0"/>
        <w:autoSpaceDN w:val="0"/>
        <w:adjustRightInd w:val="0"/>
        <w:spacing w:after="120" w:line="264" w:lineRule="auto"/>
        <w:ind w:left="0" w:right="0" w:firstLine="284"/>
        <w:rPr>
          <w:ins w:id="95" w:author="adm" w:date="2017-01-18T15:52:00Z"/>
          <w:rFonts w:asciiTheme="majorBidi" w:hAnsiTheme="majorBidi" w:cstheme="majorBidi"/>
          <w:sz w:val="22"/>
          <w:highlight w:val="yellow"/>
          <w:rPrChange w:id="96" w:author="adm" w:date="2017-01-18T15:56:00Z">
            <w:rPr>
              <w:ins w:id="97" w:author="adm" w:date="2017-01-18T15:52:00Z"/>
              <w:rFonts w:asciiTheme="majorBidi" w:hAnsiTheme="majorBidi" w:cstheme="majorBidi"/>
              <w:sz w:val="22"/>
            </w:rPr>
          </w:rPrChange>
        </w:rPr>
      </w:pPr>
    </w:p>
    <w:p w14:paraId="0ED22F5E" w14:textId="77777777" w:rsidR="007E4C37" w:rsidRPr="00C15437" w:rsidRDefault="007E4C37" w:rsidP="007E4C37">
      <w:pPr>
        <w:spacing w:before="240" w:after="120"/>
        <w:ind w:left="0" w:right="0"/>
        <w:contextualSpacing/>
        <w:rPr>
          <w:ins w:id="98" w:author="adm" w:date="2017-01-18T15:52:00Z"/>
          <w:rFonts w:asciiTheme="majorBidi" w:eastAsiaTheme="minorHAnsi" w:hAnsiTheme="majorBidi" w:cstheme="majorBidi"/>
          <w:sz w:val="22"/>
          <w:highlight w:val="yellow"/>
          <w:rPrChange w:id="99" w:author="adm" w:date="2017-01-18T15:56:00Z">
            <w:rPr>
              <w:ins w:id="100" w:author="adm" w:date="2017-01-18T15:52:00Z"/>
              <w:rFonts w:asciiTheme="majorBidi" w:eastAsiaTheme="minorHAnsi" w:hAnsiTheme="majorBidi" w:cstheme="majorBidi"/>
              <w:sz w:val="22"/>
            </w:rPr>
          </w:rPrChange>
        </w:rPr>
      </w:pPr>
      <w:ins w:id="101" w:author="adm" w:date="2017-01-18T15:52:00Z">
        <w:r w:rsidRPr="00C15437">
          <w:rPr>
            <w:rFonts w:asciiTheme="majorBidi" w:eastAsiaTheme="minorHAnsi" w:hAnsiTheme="majorBidi" w:cstheme="majorBidi"/>
            <w:sz w:val="22"/>
            <w:highlight w:val="yellow"/>
            <w:rPrChange w:id="102" w:author="adm" w:date="2017-01-18T15:56:00Z">
              <w:rPr>
                <w:rFonts w:asciiTheme="majorBidi" w:eastAsiaTheme="minorHAnsi" w:hAnsiTheme="majorBidi" w:cstheme="majorBidi"/>
                <w:sz w:val="22"/>
              </w:rPr>
            </w:rPrChange>
          </w:rPr>
          <w:t xml:space="preserve">In Section 2 we define basic concepts and the background. </w:t>
        </w:r>
      </w:ins>
    </w:p>
    <w:p w14:paraId="306FEE9C" w14:textId="77777777" w:rsidR="007E4C37" w:rsidRPr="00C15437" w:rsidRDefault="007E4C37" w:rsidP="007E4C37">
      <w:pPr>
        <w:spacing w:before="240" w:after="120"/>
        <w:ind w:left="0" w:right="0"/>
        <w:contextualSpacing/>
        <w:rPr>
          <w:ins w:id="103" w:author="adm" w:date="2017-01-18T15:52:00Z"/>
          <w:rFonts w:asciiTheme="majorBidi" w:eastAsiaTheme="minorHAnsi" w:hAnsiTheme="majorBidi" w:cstheme="majorBidi"/>
          <w:sz w:val="22"/>
          <w:highlight w:val="yellow"/>
          <w:rPrChange w:id="104" w:author="adm" w:date="2017-01-18T15:56:00Z">
            <w:rPr>
              <w:ins w:id="105" w:author="adm" w:date="2017-01-18T15:52:00Z"/>
              <w:rFonts w:asciiTheme="majorBidi" w:eastAsiaTheme="minorHAnsi" w:hAnsiTheme="majorBidi" w:cstheme="majorBidi"/>
              <w:sz w:val="22"/>
            </w:rPr>
          </w:rPrChange>
        </w:rPr>
      </w:pPr>
      <w:ins w:id="106" w:author="adm" w:date="2017-01-18T15:52:00Z">
        <w:r w:rsidRPr="00C15437">
          <w:rPr>
            <w:rFonts w:asciiTheme="majorBidi" w:eastAsiaTheme="minorHAnsi" w:hAnsiTheme="majorBidi" w:cstheme="majorBidi"/>
            <w:sz w:val="22"/>
            <w:highlight w:val="yellow"/>
            <w:rPrChange w:id="107" w:author="adm" w:date="2017-01-18T15:56:00Z">
              <w:rPr>
                <w:rFonts w:asciiTheme="majorBidi" w:eastAsiaTheme="minorHAnsi" w:hAnsiTheme="majorBidi" w:cstheme="majorBidi"/>
                <w:sz w:val="22"/>
              </w:rPr>
            </w:rPrChange>
          </w:rPr>
          <w:t>In Section 3 Detailed description:</w:t>
        </w:r>
      </w:ins>
    </w:p>
    <w:p w14:paraId="512198C2" w14:textId="30A5EFC3" w:rsidR="007E4C37" w:rsidRPr="00C15437" w:rsidRDefault="007E4C37" w:rsidP="007E4C37">
      <w:pPr>
        <w:spacing w:before="240" w:after="120"/>
        <w:ind w:left="0" w:right="0"/>
        <w:contextualSpacing/>
        <w:rPr>
          <w:ins w:id="108" w:author="adm" w:date="2017-01-18T15:52:00Z"/>
          <w:rFonts w:asciiTheme="majorBidi" w:eastAsiaTheme="minorHAnsi" w:hAnsiTheme="majorBidi" w:cstheme="majorBidi"/>
          <w:sz w:val="22"/>
          <w:highlight w:val="yellow"/>
          <w:rPrChange w:id="109" w:author="adm" w:date="2017-01-18T15:56:00Z">
            <w:rPr>
              <w:ins w:id="110" w:author="adm" w:date="2017-01-18T15:52:00Z"/>
              <w:rFonts w:asciiTheme="majorBidi" w:eastAsiaTheme="minorHAnsi" w:hAnsiTheme="majorBidi" w:cstheme="majorBidi"/>
              <w:sz w:val="22"/>
            </w:rPr>
          </w:rPrChange>
        </w:rPr>
      </w:pPr>
      <w:ins w:id="111" w:author="adm" w:date="2017-01-18T15:52:00Z">
        <w:r w:rsidRPr="00C15437">
          <w:rPr>
            <w:rFonts w:asciiTheme="majorBidi" w:eastAsiaTheme="minorHAnsi" w:hAnsiTheme="majorBidi" w:cstheme="majorBidi"/>
            <w:sz w:val="22"/>
            <w:highlight w:val="yellow"/>
            <w:rPrChange w:id="112" w:author="adm" w:date="2017-01-18T15:56:00Z">
              <w:rPr>
                <w:rFonts w:asciiTheme="majorBidi" w:eastAsiaTheme="minorHAnsi" w:hAnsiTheme="majorBidi" w:cstheme="majorBidi"/>
                <w:sz w:val="22"/>
              </w:rPr>
            </w:rPrChange>
          </w:rPr>
          <w:t xml:space="preserve"> (</w:t>
        </w:r>
        <w:r w:rsidRPr="00C15437">
          <w:rPr>
            <w:rFonts w:asciiTheme="majorBidi" w:hAnsiTheme="majorBidi" w:cstheme="majorBidi"/>
            <w:sz w:val="22"/>
            <w:highlight w:val="yellow"/>
            <w:rPrChange w:id="113" w:author="adm" w:date="2017-01-18T15:56:00Z">
              <w:rPr>
                <w:rFonts w:asciiTheme="majorBidi" w:hAnsiTheme="majorBidi" w:cstheme="majorBidi"/>
                <w:sz w:val="22"/>
              </w:rPr>
            </w:rPrChange>
          </w:rPr>
          <w:t xml:space="preserve">Section 3.1) we describe </w:t>
        </w:r>
        <w:r w:rsidRPr="00C15437">
          <w:rPr>
            <w:rFonts w:asciiTheme="majorBidi" w:eastAsiaTheme="minorHAnsi" w:hAnsiTheme="majorBidi" w:cstheme="majorBidi"/>
            <w:sz w:val="22"/>
            <w:highlight w:val="yellow"/>
            <w:rPrChange w:id="114" w:author="adm" w:date="2017-01-18T15:56:00Z">
              <w:rPr>
                <w:rFonts w:asciiTheme="majorBidi" w:eastAsiaTheme="minorHAnsi" w:hAnsiTheme="majorBidi" w:cstheme="majorBidi"/>
                <w:sz w:val="22"/>
              </w:rPr>
            </w:rPrChange>
          </w:rPr>
          <w:t xml:space="preserve">The workspace, and all the action that user can do, we described </w:t>
        </w:r>
        <w:r w:rsidRPr="00C15437">
          <w:rPr>
            <w:rFonts w:asciiTheme="majorBidi" w:hAnsiTheme="majorBidi" w:cstheme="majorBidi"/>
            <w:b/>
            <w:bCs/>
            <w:color w:val="252525"/>
            <w:sz w:val="22"/>
            <w:highlight w:val="yellow"/>
            <w:shd w:val="clear" w:color="auto" w:fill="FFFFFF"/>
            <w:rPrChange w:id="115" w:author="adm" w:date="2017-01-18T15:56:00Z">
              <w:rPr>
                <w:rFonts w:asciiTheme="majorBidi" w:hAnsiTheme="majorBidi" w:cstheme="majorBidi"/>
                <w:b/>
                <w:bCs/>
                <w:color w:val="252525"/>
                <w:sz w:val="22"/>
                <w:shd w:val="clear" w:color="auto" w:fill="FFFFFF"/>
              </w:rPr>
            </w:rPrChange>
          </w:rPr>
          <w:t xml:space="preserve">all the elements in   Front-end </w:t>
        </w:r>
      </w:ins>
      <w:ins w:id="116" w:author="adm" w:date="2017-01-18T18:16:00Z">
        <w:r w:rsidR="00D671C9" w:rsidRPr="00C15437">
          <w:rPr>
            <w:rFonts w:asciiTheme="majorBidi" w:hAnsiTheme="majorBidi" w:cstheme="majorBidi"/>
            <w:b/>
            <w:bCs/>
            <w:color w:val="252525"/>
            <w:sz w:val="22"/>
            <w:highlight w:val="yellow"/>
            <w:shd w:val="clear" w:color="auto" w:fill="FFFFFF"/>
          </w:rPr>
          <w:t>and Back</w:t>
        </w:r>
      </w:ins>
      <w:ins w:id="117" w:author="adm" w:date="2017-01-18T15:52:00Z">
        <w:r w:rsidRPr="00C15437">
          <w:rPr>
            <w:rFonts w:asciiTheme="majorBidi" w:hAnsiTheme="majorBidi" w:cstheme="majorBidi"/>
            <w:b/>
            <w:bCs/>
            <w:color w:val="252525"/>
            <w:sz w:val="22"/>
            <w:highlight w:val="yellow"/>
            <w:shd w:val="clear" w:color="auto" w:fill="FFFFFF"/>
            <w:rPrChange w:id="118" w:author="adm" w:date="2017-01-18T15:56:00Z">
              <w:rPr>
                <w:rFonts w:asciiTheme="majorBidi" w:hAnsiTheme="majorBidi" w:cstheme="majorBidi"/>
                <w:b/>
                <w:bCs/>
                <w:color w:val="252525"/>
                <w:sz w:val="22"/>
                <w:shd w:val="clear" w:color="auto" w:fill="FFFFFF"/>
              </w:rPr>
            </w:rPrChange>
          </w:rPr>
          <w:t>-end</w:t>
        </w:r>
        <w:r w:rsidRPr="00C15437">
          <w:rPr>
            <w:rFonts w:asciiTheme="majorBidi" w:eastAsiaTheme="minorHAnsi" w:hAnsiTheme="majorBidi" w:cstheme="majorBidi"/>
            <w:sz w:val="22"/>
            <w:highlight w:val="yellow"/>
            <w:rPrChange w:id="119" w:author="adm" w:date="2017-01-18T15:56:00Z">
              <w:rPr>
                <w:rFonts w:asciiTheme="majorBidi" w:eastAsiaTheme="minorHAnsi" w:hAnsiTheme="majorBidi" w:cstheme="majorBidi"/>
                <w:sz w:val="22"/>
              </w:rPr>
            </w:rPrChange>
          </w:rPr>
          <w:t>.</w:t>
        </w:r>
      </w:ins>
    </w:p>
    <w:p w14:paraId="10EE2C43" w14:textId="77777777" w:rsidR="007E4C37" w:rsidRPr="00C15437" w:rsidRDefault="007E4C37" w:rsidP="007E4C37">
      <w:pPr>
        <w:spacing w:before="240" w:after="120"/>
        <w:ind w:left="0" w:right="0"/>
        <w:contextualSpacing/>
        <w:rPr>
          <w:ins w:id="120" w:author="adm" w:date="2017-01-18T15:52:00Z"/>
          <w:rFonts w:asciiTheme="majorBidi" w:eastAsiaTheme="minorHAnsi" w:hAnsiTheme="majorBidi" w:cstheme="majorBidi"/>
          <w:sz w:val="22"/>
          <w:highlight w:val="yellow"/>
          <w:rPrChange w:id="121" w:author="adm" w:date="2017-01-18T15:56:00Z">
            <w:rPr>
              <w:ins w:id="122" w:author="adm" w:date="2017-01-18T15:52:00Z"/>
              <w:rFonts w:asciiTheme="majorBidi" w:eastAsiaTheme="minorHAnsi" w:hAnsiTheme="majorBidi" w:cstheme="majorBidi"/>
              <w:sz w:val="22"/>
            </w:rPr>
          </w:rPrChange>
        </w:rPr>
      </w:pPr>
      <w:ins w:id="123" w:author="adm" w:date="2017-01-18T15:52:00Z">
        <w:r w:rsidRPr="00C15437">
          <w:rPr>
            <w:rFonts w:asciiTheme="majorBidi" w:eastAsiaTheme="minorHAnsi" w:hAnsiTheme="majorBidi" w:cstheme="majorBidi"/>
            <w:sz w:val="22"/>
            <w:highlight w:val="yellow"/>
            <w:rPrChange w:id="124" w:author="adm" w:date="2017-01-18T15:56:00Z">
              <w:rPr>
                <w:rFonts w:asciiTheme="majorBidi" w:eastAsiaTheme="minorHAnsi" w:hAnsiTheme="majorBidi" w:cstheme="majorBidi"/>
                <w:sz w:val="22"/>
              </w:rPr>
            </w:rPrChange>
          </w:rPr>
          <w:t xml:space="preserve"> (</w:t>
        </w:r>
        <w:r w:rsidRPr="00C15437">
          <w:rPr>
            <w:rFonts w:asciiTheme="majorBidi" w:hAnsiTheme="majorBidi" w:cstheme="majorBidi"/>
            <w:sz w:val="22"/>
            <w:highlight w:val="yellow"/>
            <w:rPrChange w:id="125" w:author="adm" w:date="2017-01-18T15:56:00Z">
              <w:rPr>
                <w:rFonts w:asciiTheme="majorBidi" w:hAnsiTheme="majorBidi" w:cstheme="majorBidi"/>
                <w:sz w:val="22"/>
              </w:rPr>
            </w:rPrChange>
          </w:rPr>
          <w:t>Section 3.2) we re-producing the spec of Bopo</w:t>
        </w:r>
        <w:r w:rsidRPr="00C15437">
          <w:rPr>
            <w:rFonts w:asciiTheme="majorBidi" w:eastAsiaTheme="minorHAnsi" w:hAnsiTheme="majorBidi" w:cstheme="majorBidi"/>
            <w:sz w:val="22"/>
            <w:highlight w:val="yellow"/>
            <w:rPrChange w:id="126" w:author="adm" w:date="2017-01-18T15:56:00Z">
              <w:rPr>
                <w:rFonts w:asciiTheme="majorBidi" w:eastAsiaTheme="minorHAnsi" w:hAnsiTheme="majorBidi" w:cstheme="majorBidi"/>
                <w:sz w:val="22"/>
              </w:rPr>
            </w:rPrChange>
          </w:rPr>
          <w:t xml:space="preserve">. </w:t>
        </w:r>
      </w:ins>
    </w:p>
    <w:p w14:paraId="1C24BB64" w14:textId="1F72CADF" w:rsidR="007E4C37" w:rsidRPr="00C15437" w:rsidRDefault="007E4C37" w:rsidP="007E4C37">
      <w:pPr>
        <w:spacing w:before="240" w:after="120"/>
        <w:ind w:left="0" w:right="0"/>
        <w:contextualSpacing/>
        <w:rPr>
          <w:ins w:id="127" w:author="adm" w:date="2017-01-18T15:52:00Z"/>
          <w:rFonts w:asciiTheme="majorBidi" w:hAnsiTheme="majorBidi" w:cstheme="majorBidi"/>
          <w:sz w:val="22"/>
          <w:highlight w:val="yellow"/>
          <w:rPrChange w:id="128" w:author="adm" w:date="2017-01-18T15:56:00Z">
            <w:rPr>
              <w:ins w:id="129" w:author="adm" w:date="2017-01-18T15:52:00Z"/>
              <w:rFonts w:asciiTheme="majorBidi" w:hAnsiTheme="majorBidi" w:cstheme="majorBidi"/>
              <w:sz w:val="22"/>
            </w:rPr>
          </w:rPrChange>
        </w:rPr>
      </w:pPr>
      <w:ins w:id="130" w:author="adm" w:date="2017-01-18T15:52:00Z">
        <w:r w:rsidRPr="00C15437">
          <w:rPr>
            <w:rFonts w:asciiTheme="majorBidi" w:eastAsiaTheme="minorHAnsi" w:hAnsiTheme="majorBidi" w:cstheme="majorBidi"/>
            <w:sz w:val="22"/>
            <w:highlight w:val="yellow"/>
            <w:rPrChange w:id="131" w:author="adm" w:date="2017-01-18T15:56:00Z">
              <w:rPr>
                <w:rFonts w:asciiTheme="majorBidi" w:eastAsiaTheme="minorHAnsi" w:hAnsiTheme="majorBidi" w:cstheme="majorBidi"/>
                <w:sz w:val="22"/>
              </w:rPr>
            </w:rPrChange>
          </w:rPr>
          <w:t>(</w:t>
        </w:r>
        <w:r w:rsidRPr="00C15437">
          <w:rPr>
            <w:rFonts w:asciiTheme="majorBidi" w:hAnsiTheme="majorBidi" w:cstheme="majorBidi"/>
            <w:sz w:val="22"/>
            <w:highlight w:val="yellow"/>
            <w:rPrChange w:id="132" w:author="adm" w:date="2017-01-18T15:56:00Z">
              <w:rPr>
                <w:rFonts w:asciiTheme="majorBidi" w:hAnsiTheme="majorBidi" w:cstheme="majorBidi"/>
                <w:sz w:val="22"/>
              </w:rPr>
            </w:rPrChange>
          </w:rPr>
          <w:t>Section 3.3</w:t>
        </w:r>
      </w:ins>
      <w:ins w:id="133" w:author="adm" w:date="2017-01-18T18:16:00Z">
        <w:r w:rsidR="00D671C9" w:rsidRPr="00C15437">
          <w:rPr>
            <w:rFonts w:asciiTheme="majorBidi" w:hAnsiTheme="majorBidi" w:cstheme="majorBidi"/>
            <w:sz w:val="22"/>
            <w:highlight w:val="yellow"/>
          </w:rPr>
          <w:t>) is</w:t>
        </w:r>
      </w:ins>
      <w:ins w:id="134" w:author="adm" w:date="2017-01-18T15:52:00Z">
        <w:r w:rsidRPr="00C15437">
          <w:rPr>
            <w:rFonts w:asciiTheme="majorBidi" w:hAnsiTheme="majorBidi" w:cstheme="majorBidi"/>
            <w:sz w:val="22"/>
            <w:highlight w:val="yellow"/>
            <w:rPrChange w:id="135" w:author="adm" w:date="2017-01-18T15:56:00Z">
              <w:rPr>
                <w:rFonts w:asciiTheme="majorBidi" w:hAnsiTheme="majorBidi" w:cstheme="majorBidi"/>
                <w:sz w:val="22"/>
              </w:rPr>
            </w:rPrChange>
          </w:rPr>
          <w:t xml:space="preserve"> dedicated to defining a list of requirement that must be correct in every application </w:t>
        </w:r>
      </w:ins>
    </w:p>
    <w:p w14:paraId="4835B5E2" w14:textId="473CD987" w:rsidR="007E4C37" w:rsidRPr="00C15437" w:rsidRDefault="007E4C37" w:rsidP="007E4C37">
      <w:pPr>
        <w:spacing w:before="240" w:after="120"/>
        <w:ind w:left="0" w:right="0"/>
        <w:contextualSpacing/>
        <w:rPr>
          <w:ins w:id="136" w:author="adm" w:date="2017-01-18T15:52:00Z"/>
          <w:rFonts w:asciiTheme="majorBidi" w:hAnsiTheme="majorBidi" w:cstheme="majorBidi"/>
          <w:sz w:val="22"/>
          <w:highlight w:val="yellow"/>
          <w:rPrChange w:id="137" w:author="adm" w:date="2017-01-18T15:56:00Z">
            <w:rPr>
              <w:ins w:id="138" w:author="adm" w:date="2017-01-18T15:52:00Z"/>
              <w:rFonts w:asciiTheme="majorBidi" w:hAnsiTheme="majorBidi" w:cstheme="majorBidi"/>
              <w:sz w:val="22"/>
            </w:rPr>
          </w:rPrChange>
        </w:rPr>
      </w:pPr>
      <w:ins w:id="139" w:author="adm" w:date="2017-01-18T15:52:00Z">
        <w:r w:rsidRPr="00C15437">
          <w:rPr>
            <w:rFonts w:asciiTheme="majorBidi" w:eastAsiaTheme="minorHAnsi" w:hAnsiTheme="majorBidi" w:cstheme="majorBidi"/>
            <w:sz w:val="22"/>
            <w:highlight w:val="yellow"/>
            <w:rPrChange w:id="140" w:author="adm" w:date="2017-01-18T15:56:00Z">
              <w:rPr>
                <w:rFonts w:asciiTheme="majorBidi" w:eastAsiaTheme="minorHAnsi" w:hAnsiTheme="majorBidi" w:cstheme="majorBidi"/>
                <w:sz w:val="22"/>
              </w:rPr>
            </w:rPrChange>
          </w:rPr>
          <w:t>(</w:t>
        </w:r>
        <w:r w:rsidRPr="00C15437">
          <w:rPr>
            <w:rFonts w:asciiTheme="majorBidi" w:hAnsiTheme="majorBidi" w:cstheme="majorBidi"/>
            <w:sz w:val="22"/>
            <w:highlight w:val="yellow"/>
            <w:rPrChange w:id="141" w:author="adm" w:date="2017-01-18T15:56:00Z">
              <w:rPr>
                <w:rFonts w:asciiTheme="majorBidi" w:hAnsiTheme="majorBidi" w:cstheme="majorBidi"/>
                <w:sz w:val="22"/>
              </w:rPr>
            </w:rPrChange>
          </w:rPr>
          <w:t xml:space="preserve">Section 3.4) explains the </w:t>
        </w:r>
      </w:ins>
      <w:ins w:id="142" w:author="adm" w:date="2017-01-18T18:16:00Z">
        <w:r w:rsidR="00D671C9" w:rsidRPr="00C15437">
          <w:rPr>
            <w:rFonts w:asciiTheme="majorBidi" w:hAnsiTheme="majorBidi" w:cstheme="majorBidi"/>
            <w:sz w:val="22"/>
            <w:highlight w:val="yellow"/>
          </w:rPr>
          <w:t>verification process, how</w:t>
        </w:r>
      </w:ins>
      <w:ins w:id="143" w:author="adm" w:date="2017-01-18T15:52:00Z">
        <w:r w:rsidRPr="00C15437">
          <w:rPr>
            <w:rFonts w:asciiTheme="majorBidi" w:hAnsiTheme="majorBidi" w:cstheme="majorBidi"/>
            <w:sz w:val="22"/>
            <w:highlight w:val="yellow"/>
            <w:rPrChange w:id="144" w:author="adm" w:date="2017-01-18T15:56:00Z">
              <w:rPr>
                <w:rFonts w:asciiTheme="majorBidi" w:hAnsiTheme="majorBidi" w:cstheme="majorBidi"/>
                <w:sz w:val="22"/>
              </w:rPr>
            </w:rPrChange>
          </w:rPr>
          <w:t xml:space="preserve"> it work </w:t>
        </w:r>
      </w:ins>
    </w:p>
    <w:p w14:paraId="4F8F6EAD" w14:textId="77777777" w:rsidR="007E4C37" w:rsidRPr="00C15437" w:rsidRDefault="007E4C37" w:rsidP="007E4C37">
      <w:pPr>
        <w:spacing w:before="240" w:after="120"/>
        <w:ind w:left="0" w:right="0"/>
        <w:contextualSpacing/>
        <w:rPr>
          <w:ins w:id="145" w:author="adm" w:date="2017-01-18T15:52:00Z"/>
          <w:rFonts w:asciiTheme="majorBidi" w:hAnsiTheme="majorBidi" w:cstheme="majorBidi"/>
          <w:sz w:val="22"/>
          <w:highlight w:val="yellow"/>
          <w:rPrChange w:id="146" w:author="adm" w:date="2017-01-18T15:56:00Z">
            <w:rPr>
              <w:ins w:id="147" w:author="adm" w:date="2017-01-18T15:52:00Z"/>
              <w:rFonts w:asciiTheme="majorBidi" w:hAnsiTheme="majorBidi" w:cstheme="majorBidi"/>
              <w:sz w:val="22"/>
            </w:rPr>
          </w:rPrChange>
        </w:rPr>
      </w:pPr>
      <w:ins w:id="148" w:author="adm" w:date="2017-01-18T15:52:00Z">
        <w:r w:rsidRPr="00C15437">
          <w:rPr>
            <w:rFonts w:asciiTheme="majorBidi" w:hAnsiTheme="majorBidi" w:cstheme="majorBidi"/>
            <w:sz w:val="22"/>
            <w:highlight w:val="yellow"/>
            <w:rPrChange w:id="149" w:author="adm" w:date="2017-01-18T15:56:00Z">
              <w:rPr>
                <w:rFonts w:asciiTheme="majorBidi" w:hAnsiTheme="majorBidi" w:cstheme="majorBidi"/>
                <w:sz w:val="22"/>
              </w:rPr>
            </w:rPrChange>
          </w:rPr>
          <w:t xml:space="preserve"> </w:t>
        </w:r>
      </w:ins>
    </w:p>
    <w:p w14:paraId="4C95B8F1" w14:textId="77777777" w:rsidR="007E4C37" w:rsidRPr="00C15437" w:rsidRDefault="007E4C37" w:rsidP="007E4C37">
      <w:pPr>
        <w:autoSpaceDE w:val="0"/>
        <w:autoSpaceDN w:val="0"/>
        <w:adjustRightInd w:val="0"/>
        <w:spacing w:after="120" w:line="264" w:lineRule="auto"/>
        <w:ind w:left="0" w:right="0" w:firstLine="0"/>
        <w:rPr>
          <w:ins w:id="150" w:author="adm" w:date="2017-01-18T15:52:00Z"/>
          <w:rFonts w:asciiTheme="majorBidi" w:hAnsiTheme="majorBidi" w:cstheme="majorBidi"/>
          <w:sz w:val="22"/>
          <w:highlight w:val="yellow"/>
          <w:rPrChange w:id="151" w:author="adm" w:date="2017-01-18T15:56:00Z">
            <w:rPr>
              <w:ins w:id="152" w:author="adm" w:date="2017-01-18T15:52:00Z"/>
              <w:rFonts w:asciiTheme="majorBidi" w:hAnsiTheme="majorBidi" w:cstheme="majorBidi"/>
              <w:sz w:val="22"/>
            </w:rPr>
          </w:rPrChange>
        </w:rPr>
      </w:pPr>
      <w:ins w:id="153" w:author="adm" w:date="2017-01-18T15:52:00Z">
        <w:r w:rsidRPr="00C15437">
          <w:rPr>
            <w:rFonts w:asciiTheme="majorBidi" w:hAnsiTheme="majorBidi" w:cstheme="majorBidi"/>
            <w:sz w:val="22"/>
            <w:highlight w:val="yellow"/>
            <w:rPrChange w:id="154" w:author="adm" w:date="2017-01-18T15:56:00Z">
              <w:rPr>
                <w:rFonts w:asciiTheme="majorBidi" w:hAnsiTheme="majorBidi" w:cstheme="majorBidi"/>
                <w:sz w:val="22"/>
              </w:rPr>
            </w:rPrChange>
          </w:rPr>
          <w:t>. In section 4 we give our expectations regarding the results. Finally,</w:t>
        </w:r>
      </w:ins>
    </w:p>
    <w:p w14:paraId="001D07C4" w14:textId="57202D40" w:rsidR="00664B83" w:rsidRPr="004141C4" w:rsidRDefault="007E4C37">
      <w:pPr>
        <w:autoSpaceDE w:val="0"/>
        <w:autoSpaceDN w:val="0"/>
        <w:adjustRightInd w:val="0"/>
        <w:spacing w:after="120" w:line="264" w:lineRule="auto"/>
        <w:ind w:left="0" w:right="0" w:firstLine="0"/>
        <w:rPr>
          <w:rFonts w:asciiTheme="majorBidi" w:hAnsiTheme="majorBidi" w:cstheme="majorBidi"/>
          <w:sz w:val="22"/>
          <w:rPrChange w:id="155" w:author="adm" w:date="2017-01-18T15:03:00Z">
            <w:rPr>
              <w:rFonts w:asciiTheme="majorBidi" w:hAnsiTheme="majorBidi" w:cstheme="majorBidi"/>
              <w:b/>
              <w:bCs/>
              <w:color w:val="auto"/>
              <w:sz w:val="24"/>
              <w:szCs w:val="24"/>
            </w:rPr>
          </w:rPrChange>
        </w:rPr>
        <w:pPrChange w:id="156" w:author="adm" w:date="2017-01-18T15:53:00Z">
          <w:pPr>
            <w:spacing w:after="160" w:line="259" w:lineRule="auto"/>
            <w:ind w:left="0" w:right="0" w:firstLine="0"/>
            <w:jc w:val="left"/>
          </w:pPr>
        </w:pPrChange>
      </w:pPr>
      <w:ins w:id="157" w:author="adm" w:date="2017-01-18T15:52:00Z">
        <w:r w:rsidRPr="00C15437">
          <w:rPr>
            <w:rFonts w:asciiTheme="majorBidi" w:hAnsiTheme="majorBidi" w:cstheme="majorBidi"/>
            <w:sz w:val="22"/>
            <w:highlight w:val="yellow"/>
            <w:rPrChange w:id="158" w:author="adm" w:date="2017-01-18T15:56:00Z">
              <w:rPr>
                <w:rFonts w:asciiTheme="majorBidi" w:hAnsiTheme="majorBidi" w:cstheme="majorBidi"/>
                <w:sz w:val="22"/>
              </w:rPr>
            </w:rPrChange>
          </w:rPr>
          <w:t>Section 5 consists of preliminary Software Engineering documents: Requirements (Section 5.1), class diagram and initial GUI (Section 5.2), concluded by a short test plan section (Section 5.3).</w:t>
        </w:r>
      </w:ins>
      <w:r w:rsidR="00664B83">
        <w:rPr>
          <w:rFonts w:asciiTheme="majorBidi" w:hAnsiTheme="majorBidi" w:cstheme="majorBidi"/>
          <w:b/>
          <w:bCs/>
          <w:sz w:val="24"/>
          <w:szCs w:val="24"/>
        </w:rPr>
        <w:br w:type="page"/>
      </w:r>
    </w:p>
    <w:p w14:paraId="35128C2D" w14:textId="0AF1FA53" w:rsidR="00EE67B4" w:rsidRDefault="003432A8" w:rsidP="00C46DE0">
      <w:pPr>
        <w:pStyle w:val="a3"/>
        <w:numPr>
          <w:ilvl w:val="0"/>
          <w:numId w:val="53"/>
        </w:numPr>
        <w:bidi w:val="0"/>
        <w:spacing w:before="240" w:after="120" w:line="264" w:lineRule="auto"/>
        <w:jc w:val="both"/>
        <w:rPr>
          <w:rFonts w:asciiTheme="majorBidi" w:hAnsiTheme="majorBidi" w:cstheme="majorBidi"/>
          <w:b/>
          <w:bCs/>
          <w:sz w:val="24"/>
          <w:szCs w:val="24"/>
          <w:lang w:val="en-GB"/>
        </w:rPr>
      </w:pPr>
      <w:r w:rsidRPr="00EE4564">
        <w:rPr>
          <w:rFonts w:asciiTheme="majorBidi" w:hAnsiTheme="majorBidi" w:cstheme="majorBidi"/>
          <w:b/>
          <w:bCs/>
          <w:sz w:val="24"/>
          <w:szCs w:val="24"/>
        </w:rPr>
        <w:lastRenderedPageBreak/>
        <w:t>BACKGROUND AND RELATED WORK</w:t>
      </w:r>
    </w:p>
    <w:p w14:paraId="47B8CC71" w14:textId="4CE3C57A" w:rsidR="00D42569" w:rsidRPr="00D42569" w:rsidRDefault="008F6924" w:rsidP="004C49E7">
      <w:pPr>
        <w:tabs>
          <w:tab w:val="left" w:pos="9717"/>
        </w:tabs>
        <w:spacing w:after="120" w:line="264" w:lineRule="auto"/>
        <w:ind w:left="0" w:right="0" w:firstLine="284"/>
        <w:rPr>
          <w:rFonts w:asciiTheme="majorBidi" w:hAnsiTheme="majorBidi" w:cstheme="majorBidi"/>
          <w:color w:val="222222"/>
          <w:sz w:val="22"/>
          <w:shd w:val="clear" w:color="auto" w:fill="FFFFFF"/>
        </w:rPr>
      </w:pPr>
      <w:r w:rsidRPr="00D42569">
        <w:rPr>
          <w:rFonts w:asciiTheme="majorBidi" w:hAnsiTheme="majorBidi" w:cstheme="majorBidi"/>
          <w:color w:val="222222"/>
          <w:sz w:val="22"/>
          <w:shd w:val="clear" w:color="auto" w:fill="FFFFFF"/>
        </w:rPr>
        <w:t xml:space="preserve">It is all about money. We are annoyed when our mobile phone malfunctions, or when our video recorder reacts unexpectedly and wrongly to our issued commands. These software and hardware errors do not threaten our </w:t>
      </w:r>
      <w:r w:rsidRPr="003235F1">
        <w:rPr>
          <w:rFonts w:asciiTheme="majorBidi" w:hAnsiTheme="majorBidi" w:cstheme="majorBidi"/>
          <w:noProof/>
          <w:color w:val="222222"/>
          <w:sz w:val="22"/>
          <w:shd w:val="clear" w:color="auto" w:fill="FFFFFF"/>
        </w:rPr>
        <w:t>lives,</w:t>
      </w:r>
      <w:r w:rsidRPr="00D42569">
        <w:rPr>
          <w:rFonts w:asciiTheme="majorBidi" w:hAnsiTheme="majorBidi" w:cstheme="majorBidi"/>
          <w:color w:val="222222"/>
          <w:sz w:val="22"/>
          <w:shd w:val="clear" w:color="auto" w:fill="FFFFFF"/>
        </w:rPr>
        <w:t xml:space="preserve"> but may have substantial financial consequences for the manufacturer.</w:t>
      </w:r>
    </w:p>
    <w:p w14:paraId="69448F99" w14:textId="728B3597" w:rsidR="008F6924" w:rsidRPr="003F13FA" w:rsidRDefault="008F6924" w:rsidP="004C49E7">
      <w:pPr>
        <w:tabs>
          <w:tab w:val="left" w:pos="9717"/>
        </w:tabs>
        <w:spacing w:before="240" w:after="120" w:line="264" w:lineRule="auto"/>
        <w:ind w:left="0" w:right="0" w:firstLine="0"/>
        <w:jc w:val="left"/>
        <w:rPr>
          <w:bCs/>
          <w:sz w:val="22"/>
          <w:rtl/>
        </w:rPr>
      </w:pPr>
      <w:bookmarkStart w:id="159" w:name="_Toc468119590"/>
      <w:bookmarkStart w:id="160" w:name="_Toc470446031"/>
      <w:r w:rsidRPr="003F13FA">
        <w:rPr>
          <w:b/>
          <w:sz w:val="22"/>
        </w:rPr>
        <w:t>2.1</w:t>
      </w:r>
      <w:r w:rsidR="00EE67B4" w:rsidRPr="00EE67B4">
        <w:rPr>
          <w:b/>
          <w:bCs/>
          <w:sz w:val="22"/>
        </w:rPr>
        <w:t xml:space="preserve"> </w:t>
      </w:r>
      <w:r w:rsidR="0094686A" w:rsidRPr="0094686A">
        <w:rPr>
          <w:b/>
          <w:bCs/>
          <w:sz w:val="22"/>
        </w:rPr>
        <w:t>F</w:t>
      </w:r>
      <w:r w:rsidR="00EE67B4" w:rsidRPr="0094686A">
        <w:rPr>
          <w:b/>
          <w:bCs/>
          <w:sz w:val="22"/>
        </w:rPr>
        <w:t>ormal</w:t>
      </w:r>
      <w:r w:rsidR="0094686A" w:rsidRPr="0094686A">
        <w:rPr>
          <w:b/>
          <w:bCs/>
          <w:sz w:val="22"/>
        </w:rPr>
        <w:t xml:space="preserve"> V</w:t>
      </w:r>
      <w:r w:rsidRPr="003F13FA">
        <w:rPr>
          <w:b/>
          <w:bCs/>
          <w:sz w:val="22"/>
        </w:rPr>
        <w:t>erification</w:t>
      </w:r>
      <w:bookmarkEnd w:id="159"/>
      <w:bookmarkEnd w:id="160"/>
      <w:r w:rsidR="00EE67B4" w:rsidRPr="0094686A">
        <w:rPr>
          <w:b/>
          <w:bCs/>
          <w:sz w:val="22"/>
        </w:rPr>
        <w:t xml:space="preserve">  </w:t>
      </w:r>
    </w:p>
    <w:p w14:paraId="5E47A665" w14:textId="1ED189DF" w:rsidR="00D42569" w:rsidRDefault="00F245F0" w:rsidP="00C46DE0">
      <w:pPr>
        <w:spacing w:after="120" w:line="264" w:lineRule="auto"/>
        <w:ind w:left="0" w:right="0" w:firstLine="284"/>
        <w:rPr>
          <w:sz w:val="22"/>
        </w:rPr>
      </w:pPr>
      <w:r>
        <w:rPr>
          <w:sz w:val="22"/>
        </w:rPr>
        <w:t>F</w:t>
      </w:r>
      <w:r w:rsidR="00EF2A06" w:rsidRPr="004625E3">
        <w:rPr>
          <w:sz w:val="22"/>
        </w:rPr>
        <w:t>ormal verification</w:t>
      </w:r>
      <w:ins w:id="161" w:author="Ahmad Mnasra" w:date="2017-01-20T10:46:00Z">
        <w:r w:rsidR="00A40D9B">
          <w:rPr>
            <w:sz w:val="22"/>
          </w:rPr>
          <w:t xml:space="preserve"> [1]</w:t>
        </w:r>
      </w:ins>
      <w:r w:rsidR="00EF2A06" w:rsidRPr="004625E3">
        <w:rPr>
          <w:sz w:val="22"/>
        </w:rPr>
        <w:t xml:space="preserve"> is the act of proving or disproving the correctness of intended algorithms underlying a system with respect to a certain formal specification or property, using formal methods of mathematics</w:t>
      </w:r>
      <w:r w:rsidR="00D14F73">
        <w:rPr>
          <w:sz w:val="22"/>
        </w:rPr>
        <w:t>.</w:t>
      </w:r>
      <w:r w:rsidR="00D90F6F" w:rsidRPr="004625E3">
        <w:rPr>
          <w:sz w:val="22"/>
        </w:rPr>
        <w:t xml:space="preserve"> This specification prescribes what the system </w:t>
      </w:r>
      <w:r w:rsidR="00D14F73" w:rsidRPr="004625E3">
        <w:rPr>
          <w:sz w:val="22"/>
        </w:rPr>
        <w:t>should</w:t>
      </w:r>
      <w:r w:rsidR="00D90F6F" w:rsidRPr="004625E3">
        <w:rPr>
          <w:sz w:val="22"/>
        </w:rPr>
        <w:t xml:space="preserve"> do and what not, and thus constitutes the basis for any verification activity.</w:t>
      </w:r>
    </w:p>
    <w:p w14:paraId="21712BD3" w14:textId="694CA6E9" w:rsidR="00D42569" w:rsidRDefault="00D90F6F" w:rsidP="00C46DE0">
      <w:pPr>
        <w:spacing w:after="120" w:line="264" w:lineRule="auto"/>
        <w:ind w:left="0" w:right="0" w:firstLine="284"/>
        <w:rPr>
          <w:sz w:val="22"/>
        </w:rPr>
      </w:pPr>
      <w:r w:rsidRPr="004625E3">
        <w:rPr>
          <w:sz w:val="22"/>
        </w:rPr>
        <w:t xml:space="preserve">The verification of these systems is done by providing a formal proof </w:t>
      </w:r>
      <w:r w:rsidRPr="003235F1">
        <w:rPr>
          <w:noProof/>
          <w:sz w:val="22"/>
        </w:rPr>
        <w:t>on</w:t>
      </w:r>
      <w:r w:rsidRPr="004625E3">
        <w:rPr>
          <w:sz w:val="22"/>
        </w:rPr>
        <w:t xml:space="preserve"> an abstract mathematical model of the system, the correspondence between the mathematical model and the nature of the system being otherwise known by construction.</w:t>
      </w:r>
    </w:p>
    <w:p w14:paraId="3F092633" w14:textId="0C04282F" w:rsidR="00E5483F" w:rsidRDefault="00C62C42" w:rsidP="00C46DE0">
      <w:pPr>
        <w:spacing w:after="120" w:line="264" w:lineRule="auto"/>
        <w:ind w:left="0" w:right="0" w:firstLine="284"/>
        <w:rPr>
          <w:sz w:val="22"/>
        </w:rPr>
      </w:pPr>
      <w:r w:rsidRPr="004625E3">
        <w:rPr>
          <w:sz w:val="22"/>
        </w:rPr>
        <w:t>One approach and formation is model checking refers to the following problem: Given a model of a system, exhaustively and automatically check whether this model meets a given specification. Typically, one has software systems in mind, whereas the specification contains safety requirements such as the absence of deadlocks and similar critical states that can cause the system to crash. Model checking is a technique for automatically verifying correctness pro</w:t>
      </w:r>
      <w:r w:rsidR="00D42569">
        <w:rPr>
          <w:sz w:val="22"/>
        </w:rPr>
        <w:t>perties of finite-state systems.</w:t>
      </w:r>
    </w:p>
    <w:p w14:paraId="4DF8BFF7" w14:textId="319BB53C" w:rsidR="00D90F6F" w:rsidRPr="003F13FA" w:rsidRDefault="00C62C42" w:rsidP="00C46DE0">
      <w:pPr>
        <w:spacing w:after="120" w:line="264" w:lineRule="auto"/>
        <w:ind w:left="0" w:right="0" w:firstLine="284"/>
        <w:rPr>
          <w:sz w:val="22"/>
        </w:rPr>
      </w:pPr>
      <w:r w:rsidRPr="004625E3">
        <w:rPr>
          <w:sz w:val="22"/>
        </w:rPr>
        <w:t>In order to solve such a problem algorithmically, both the model of the system and the specification are formulated in some precise mathematical language: To this end, it is formulated as a task in logic, namely to check whether a given structure satisfies a given logical formula. The concept is general and applies to all kinds of logics and suitable structures. A simple model-checking problem is verifying whether a given formula in the propositional logic is</w:t>
      </w:r>
      <w:r w:rsidR="00D42569">
        <w:rPr>
          <w:sz w:val="22"/>
        </w:rPr>
        <w:t xml:space="preserve"> satisfied by a given structure.</w:t>
      </w:r>
    </w:p>
    <w:p w14:paraId="29498BF7" w14:textId="7CD09F2E" w:rsidR="00133854" w:rsidRPr="003F13FA" w:rsidRDefault="00133854" w:rsidP="00C46DE0">
      <w:pPr>
        <w:tabs>
          <w:tab w:val="left" w:pos="720"/>
        </w:tabs>
        <w:autoSpaceDE w:val="0"/>
        <w:autoSpaceDN w:val="0"/>
        <w:adjustRightInd w:val="0"/>
        <w:spacing w:before="240" w:after="120" w:line="240" w:lineRule="auto"/>
        <w:ind w:left="0" w:right="0" w:firstLine="0"/>
        <w:jc w:val="left"/>
        <w:rPr>
          <w:rFonts w:asciiTheme="majorBidi" w:hAnsiTheme="majorBidi"/>
          <w:sz w:val="22"/>
        </w:rPr>
      </w:pPr>
      <w:bookmarkStart w:id="162" w:name="_Toc468278404"/>
      <w:bookmarkStart w:id="163" w:name="_Toc470446032"/>
      <w:r w:rsidRPr="003F13FA">
        <w:rPr>
          <w:rFonts w:asciiTheme="majorBidi" w:hAnsiTheme="majorBidi"/>
          <w:b/>
          <w:sz w:val="22"/>
        </w:rPr>
        <w:t>2.2</w:t>
      </w:r>
      <w:r w:rsidR="0094686A">
        <w:rPr>
          <w:rFonts w:asciiTheme="majorBidi" w:hAnsiTheme="majorBidi"/>
          <w:b/>
          <w:sz w:val="22"/>
        </w:rPr>
        <w:t xml:space="preserve"> Transition S</w:t>
      </w:r>
      <w:r w:rsidRPr="003F13FA">
        <w:rPr>
          <w:rFonts w:asciiTheme="majorBidi" w:hAnsiTheme="majorBidi"/>
          <w:b/>
          <w:sz w:val="22"/>
        </w:rPr>
        <w:t>ystem (TS)</w:t>
      </w:r>
      <w:bookmarkEnd w:id="162"/>
      <w:bookmarkEnd w:id="163"/>
    </w:p>
    <w:p w14:paraId="058B3A8E" w14:textId="3E78F32E" w:rsidR="00133854" w:rsidRPr="0094686A" w:rsidRDefault="00133854" w:rsidP="00C46DE0">
      <w:pPr>
        <w:spacing w:after="120" w:line="264" w:lineRule="auto"/>
        <w:ind w:left="0" w:right="0" w:firstLine="284"/>
        <w:rPr>
          <w:rFonts w:asciiTheme="majorBidi" w:hAnsiTheme="majorBidi" w:cstheme="majorBidi"/>
          <w:sz w:val="22"/>
        </w:rPr>
      </w:pPr>
      <w:commentRangeStart w:id="164"/>
      <w:r w:rsidRPr="0094686A">
        <w:rPr>
          <w:rFonts w:asciiTheme="majorBidi" w:hAnsiTheme="majorBidi" w:cstheme="majorBidi"/>
          <w:sz w:val="22"/>
        </w:rPr>
        <w:t>Transition systems</w:t>
      </w:r>
      <w:commentRangeEnd w:id="164"/>
      <w:r w:rsidR="00BC49CA">
        <w:rPr>
          <w:rStyle w:val="a8"/>
        </w:rPr>
        <w:commentReference w:id="164"/>
      </w:r>
      <w:ins w:id="165" w:author="Ahmad Mnasra" w:date="2017-01-20T10:46:00Z">
        <w:r w:rsidR="00A40D9B">
          <w:rPr>
            <w:rFonts w:asciiTheme="majorBidi" w:hAnsiTheme="majorBidi" w:cstheme="majorBidi"/>
            <w:sz w:val="22"/>
          </w:rPr>
          <w:t xml:space="preserve"> [1]</w:t>
        </w:r>
      </w:ins>
      <w:r w:rsidRPr="0094686A">
        <w:rPr>
          <w:rFonts w:asciiTheme="majorBidi" w:hAnsiTheme="majorBidi" w:cstheme="majorBidi"/>
          <w:sz w:val="22"/>
        </w:rPr>
        <w:t xml:space="preserve"> are often used in computer science as models to describe the behavior of systems. They are basically directed graphs where nodes represent state and edges model transitions, i.e., state changes. A state describes some information about a system at a certain moment of its behavior.</w:t>
      </w:r>
    </w:p>
    <w:p w14:paraId="6DA63B25" w14:textId="2B1E8F17" w:rsidR="00133854" w:rsidRPr="0094686A" w:rsidRDefault="00133854" w:rsidP="00A41A92">
      <w:pPr>
        <w:spacing w:after="0" w:line="22" w:lineRule="atLeast"/>
        <w:ind w:left="0" w:right="0" w:firstLine="284"/>
        <w:rPr>
          <w:rFonts w:asciiTheme="majorBidi" w:hAnsiTheme="majorBidi" w:cstheme="majorBidi"/>
          <w:sz w:val="22"/>
        </w:rPr>
      </w:pPr>
      <w:r w:rsidRPr="00C36698">
        <w:rPr>
          <w:rFonts w:asciiTheme="majorBidi" w:hAnsiTheme="majorBidi" w:cstheme="majorBidi"/>
          <w:b/>
          <w:bCs/>
          <w:sz w:val="22"/>
          <w:u w:val="single"/>
        </w:rPr>
        <w:t>Definition</w:t>
      </w:r>
      <w:r w:rsidRPr="0094686A">
        <w:rPr>
          <w:rFonts w:asciiTheme="majorBidi" w:hAnsiTheme="majorBidi" w:cstheme="majorBidi"/>
          <w:sz w:val="22"/>
        </w:rPr>
        <w:t>:</w:t>
      </w:r>
      <w:r w:rsidR="0094686A" w:rsidRPr="0094686A">
        <w:rPr>
          <w:rFonts w:asciiTheme="majorBidi" w:hAnsiTheme="majorBidi" w:cstheme="majorBidi"/>
          <w:sz w:val="22"/>
        </w:rPr>
        <w:t xml:space="preserve"> </w:t>
      </w:r>
      <w:r w:rsidRPr="0094686A">
        <w:rPr>
          <w:rFonts w:asciiTheme="majorBidi" w:hAnsiTheme="majorBidi" w:cstheme="majorBidi"/>
          <w:sz w:val="22"/>
        </w:rPr>
        <w:t xml:space="preserve">A transition system TS is a tuple </w:t>
      </w:r>
      <m:oMath>
        <m:r>
          <w:rPr>
            <w:rFonts w:ascii="Cambria Math" w:hAnsi="Cambria Math" w:cstheme="majorBidi"/>
            <w:sz w:val="22"/>
          </w:rPr>
          <m:t>(S, Act, →, I, AP, L)</m:t>
        </m:r>
      </m:oMath>
      <w:r w:rsidRPr="0094686A">
        <w:rPr>
          <w:rFonts w:asciiTheme="majorBidi" w:hAnsiTheme="majorBidi" w:cstheme="majorBidi"/>
          <w:sz w:val="22"/>
        </w:rPr>
        <w:t xml:space="preserve"> where</w:t>
      </w:r>
    </w:p>
    <w:p w14:paraId="1D37DE66" w14:textId="1A052E9C" w:rsidR="00133854" w:rsidRPr="0094686A" w:rsidRDefault="00A24E63" w:rsidP="00E768AA">
      <w:pPr>
        <w:pStyle w:val="ae"/>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S</m:t>
        </m:r>
      </m:oMath>
      <w:r w:rsidR="00133854" w:rsidRPr="0094686A">
        <w:rPr>
          <w:rFonts w:asciiTheme="majorBidi" w:hAnsiTheme="majorBidi" w:cstheme="majorBidi"/>
          <w:sz w:val="22"/>
        </w:rPr>
        <w:t xml:space="preserve"> is a set of states</w:t>
      </w:r>
      <w:ins w:id="166" w:author="adm" w:date="2017-01-18T17:03:00Z">
        <w:r w:rsidR="0054741D">
          <w:rPr>
            <w:rFonts w:asciiTheme="majorBidi" w:hAnsiTheme="majorBidi" w:cstheme="majorBidi"/>
            <w:sz w:val="22"/>
          </w:rPr>
          <w:t>.</w:t>
        </w:r>
      </w:ins>
      <w:del w:id="167" w:author="adm" w:date="2017-01-18T17:03:00Z">
        <w:r w:rsidR="00133854" w:rsidRPr="0094686A" w:rsidDel="0054741D">
          <w:rPr>
            <w:rFonts w:asciiTheme="majorBidi" w:hAnsiTheme="majorBidi" w:cstheme="majorBidi"/>
            <w:sz w:val="22"/>
          </w:rPr>
          <w:delText>.</w:delText>
        </w:r>
      </w:del>
    </w:p>
    <w:p w14:paraId="035BAE86" w14:textId="35BA2B27" w:rsidR="00133854" w:rsidRPr="0094686A" w:rsidRDefault="00A24E63" w:rsidP="0054741D">
      <w:pPr>
        <w:pStyle w:val="ae"/>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Act</m:t>
        </m:r>
      </m:oMath>
      <w:r w:rsidR="00133854" w:rsidRPr="0094686A">
        <w:rPr>
          <w:rFonts w:asciiTheme="majorBidi" w:hAnsiTheme="majorBidi" w:cstheme="majorBidi"/>
          <w:sz w:val="22"/>
        </w:rPr>
        <w:t xml:space="preserve"> is a set of actions</w:t>
      </w:r>
      <w:ins w:id="168" w:author="adm" w:date="2017-01-18T17:02:00Z">
        <w:r w:rsidR="0054741D">
          <w:rPr>
            <w:rFonts w:asciiTheme="majorBidi" w:hAnsiTheme="majorBidi" w:cstheme="majorBidi"/>
            <w:sz w:val="22"/>
          </w:rPr>
          <w:t>.</w:t>
        </w:r>
      </w:ins>
      <w:del w:id="169" w:author="adm" w:date="2017-01-18T17:03:00Z">
        <w:r w:rsidR="00133854" w:rsidRPr="0094686A" w:rsidDel="0054741D">
          <w:rPr>
            <w:rFonts w:asciiTheme="majorBidi" w:hAnsiTheme="majorBidi" w:cstheme="majorBidi"/>
            <w:sz w:val="22"/>
          </w:rPr>
          <w:delText>,</w:delText>
        </w:r>
      </w:del>
    </w:p>
    <w:p w14:paraId="6F42F862" w14:textId="13A8FDA2" w:rsidR="00133854" w:rsidRPr="0094686A" w:rsidRDefault="00A24E63" w:rsidP="00E768AA">
      <w:pPr>
        <w:pStyle w:val="ae"/>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 xml:space="preserve">→ </m:t>
        </m:r>
        <m:r>
          <w:rPr>
            <w:rFonts w:ascii="Cambria Math" w:hAnsi="Cambria Math" w:cs="Cambria Math"/>
            <w:sz w:val="22"/>
          </w:rPr>
          <m:t>⊆</m:t>
        </m:r>
        <m:r>
          <w:rPr>
            <w:rFonts w:ascii="Cambria Math" w:hAnsi="Cambria Math" w:cstheme="majorBidi"/>
            <w:sz w:val="22"/>
          </w:rPr>
          <m:t xml:space="preserve"> S × Act × S</m:t>
        </m:r>
      </m:oMath>
      <w:r w:rsidR="00133854" w:rsidRPr="0094686A">
        <w:rPr>
          <w:rFonts w:asciiTheme="majorBidi" w:hAnsiTheme="majorBidi" w:cstheme="majorBidi"/>
          <w:sz w:val="22"/>
        </w:rPr>
        <w:t xml:space="preserve"> is a transition relation, </w:t>
      </w:r>
    </w:p>
    <w:p w14:paraId="773FC028" w14:textId="2DB605FB" w:rsidR="00133854" w:rsidRPr="0094686A" w:rsidRDefault="00A24E63" w:rsidP="00E768AA">
      <w:pPr>
        <w:pStyle w:val="ae"/>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 xml:space="preserve">I </m:t>
        </m:r>
        <m:r>
          <w:rPr>
            <w:rFonts w:ascii="Cambria Math" w:hAnsi="Cambria Math" w:cs="Cambria Math"/>
            <w:sz w:val="22"/>
          </w:rPr>
          <m:t>⊆</m:t>
        </m:r>
        <m:r>
          <w:rPr>
            <w:rFonts w:ascii="Cambria Math" w:hAnsi="Cambria Math" w:cstheme="majorBidi"/>
            <w:sz w:val="22"/>
          </w:rPr>
          <m:t xml:space="preserve"> S</m:t>
        </m:r>
      </m:oMath>
      <w:r w:rsidR="00133854" w:rsidRPr="0094686A">
        <w:rPr>
          <w:rFonts w:asciiTheme="majorBidi" w:hAnsiTheme="majorBidi" w:cstheme="majorBidi"/>
          <w:sz w:val="22"/>
        </w:rPr>
        <w:t xml:space="preserve"> is a set of initial states</w:t>
      </w:r>
      <w:ins w:id="170" w:author="adm" w:date="2017-01-18T17:02:00Z">
        <w:r w:rsidR="0054741D">
          <w:rPr>
            <w:rFonts w:asciiTheme="majorBidi" w:hAnsiTheme="majorBidi" w:cstheme="majorBidi"/>
            <w:sz w:val="22"/>
          </w:rPr>
          <w:t>.</w:t>
        </w:r>
      </w:ins>
      <w:del w:id="171" w:author="adm" w:date="2017-01-18T17:02:00Z">
        <w:r w:rsidR="00133854" w:rsidRPr="0094686A" w:rsidDel="0054741D">
          <w:rPr>
            <w:rFonts w:asciiTheme="majorBidi" w:hAnsiTheme="majorBidi" w:cstheme="majorBidi"/>
            <w:sz w:val="22"/>
          </w:rPr>
          <w:delText xml:space="preserve">, </w:delText>
        </w:r>
      </w:del>
    </w:p>
    <w:p w14:paraId="63BBC8C6" w14:textId="450F266A" w:rsidR="00133854" w:rsidRPr="0094686A" w:rsidRDefault="00A24E63" w:rsidP="0054741D">
      <w:pPr>
        <w:pStyle w:val="ae"/>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AP</m:t>
        </m:r>
      </m:oMath>
      <w:r w:rsidR="00133854" w:rsidRPr="0094686A">
        <w:rPr>
          <w:rFonts w:asciiTheme="majorBidi" w:hAnsiTheme="majorBidi" w:cstheme="majorBidi"/>
          <w:sz w:val="22"/>
        </w:rPr>
        <w:t xml:space="preserve"> is a set of atomic propositions</w:t>
      </w:r>
      <w:del w:id="172" w:author="adm" w:date="2017-01-18T17:02:00Z">
        <w:r w:rsidR="00133854" w:rsidRPr="0094686A" w:rsidDel="0054741D">
          <w:rPr>
            <w:rFonts w:asciiTheme="majorBidi" w:hAnsiTheme="majorBidi" w:cstheme="majorBidi"/>
            <w:sz w:val="22"/>
          </w:rPr>
          <w:delText>, and</w:delText>
        </w:r>
      </w:del>
      <w:ins w:id="173" w:author="adm" w:date="2017-01-18T17:02:00Z">
        <w:r w:rsidR="0054741D">
          <w:rPr>
            <w:rFonts w:asciiTheme="majorBidi" w:hAnsiTheme="majorBidi" w:cstheme="majorBidi"/>
            <w:sz w:val="22"/>
          </w:rPr>
          <w:t>.</w:t>
        </w:r>
      </w:ins>
    </w:p>
    <w:p w14:paraId="733067B3" w14:textId="4D8BC787" w:rsidR="00133854" w:rsidRPr="0094686A" w:rsidRDefault="00A24E63" w:rsidP="00E768AA">
      <w:pPr>
        <w:pStyle w:val="ae"/>
        <w:numPr>
          <w:ilvl w:val="0"/>
          <w:numId w:val="28"/>
        </w:numPr>
        <w:spacing w:after="120" w:line="264" w:lineRule="auto"/>
        <w:ind w:left="640" w:right="0" w:hanging="357"/>
        <w:rPr>
          <w:rFonts w:asciiTheme="majorBidi" w:hAnsiTheme="majorBidi" w:cstheme="majorBidi"/>
          <w:sz w:val="22"/>
        </w:rPr>
      </w:pPr>
      <m:oMath>
        <m:r>
          <w:rPr>
            <w:rFonts w:ascii="Cambria Math" w:hAnsi="Cambria Math" w:cstheme="majorBidi"/>
            <w:sz w:val="22"/>
          </w:rPr>
          <m:t xml:space="preserve">L: S → </m:t>
        </m:r>
        <m:sSup>
          <m:sSupPr>
            <m:ctrlPr>
              <w:rPr>
                <w:rFonts w:ascii="Cambria Math" w:hAnsi="Cambria Math" w:cstheme="majorBidi"/>
                <w:i/>
                <w:sz w:val="22"/>
              </w:rPr>
            </m:ctrlPr>
          </m:sSupPr>
          <m:e>
            <m:r>
              <w:rPr>
                <w:rFonts w:ascii="Cambria Math" w:hAnsi="Cambria Math" w:cstheme="majorBidi"/>
                <w:sz w:val="22"/>
              </w:rPr>
              <m:t>2</m:t>
            </m:r>
          </m:e>
          <m:sup>
            <m:r>
              <w:rPr>
                <w:rFonts w:ascii="Cambria Math" w:hAnsi="Cambria Math" w:cstheme="majorBidi"/>
                <w:sz w:val="22"/>
              </w:rPr>
              <m:t>AP</m:t>
            </m:r>
          </m:sup>
        </m:sSup>
        <m:r>
          <m:rPr>
            <m:sty m:val="p"/>
          </m:rPr>
          <w:rPr>
            <w:rFonts w:ascii="Cambria Math" w:hAnsi="Cambria Math" w:cstheme="majorBidi"/>
            <w:sz w:val="22"/>
          </w:rPr>
          <m:t xml:space="preserve"> </m:t>
        </m:r>
      </m:oMath>
      <w:r w:rsidR="00133854" w:rsidRPr="0094686A">
        <w:rPr>
          <w:rFonts w:asciiTheme="majorBidi" w:hAnsiTheme="majorBidi" w:cstheme="majorBidi"/>
          <w:sz w:val="22"/>
        </w:rPr>
        <w:t>is a labeling function.</w:t>
      </w:r>
    </w:p>
    <w:p w14:paraId="6755B5E7" w14:textId="1E5BC01B" w:rsidR="00133854" w:rsidRPr="0094686A" w:rsidRDefault="00133854" w:rsidP="00A41A92">
      <w:pPr>
        <w:spacing w:after="120" w:line="22" w:lineRule="atLeast"/>
        <w:ind w:left="0" w:right="0" w:firstLine="0"/>
        <w:rPr>
          <w:rFonts w:asciiTheme="majorBidi" w:hAnsiTheme="majorBidi" w:cstheme="majorBidi"/>
          <w:sz w:val="22"/>
        </w:rPr>
      </w:pPr>
      <w:r w:rsidRPr="0094686A">
        <w:rPr>
          <w:rFonts w:asciiTheme="majorBidi" w:hAnsiTheme="majorBidi" w:cstheme="majorBidi"/>
          <w:sz w:val="22"/>
        </w:rPr>
        <w:t xml:space="preserve">TS is called finite if </w:t>
      </w:r>
      <m:oMath>
        <m:r>
          <w:rPr>
            <w:rFonts w:ascii="Cambria Math" w:hAnsi="Cambria Math" w:cstheme="majorBidi"/>
            <w:sz w:val="22"/>
          </w:rPr>
          <m:t>S, Act,</m:t>
        </m:r>
      </m:oMath>
      <w:r w:rsidRPr="0094686A">
        <w:rPr>
          <w:rFonts w:asciiTheme="majorBidi" w:hAnsiTheme="majorBidi" w:cstheme="majorBidi"/>
          <w:sz w:val="22"/>
        </w:rPr>
        <w:t xml:space="preserve"> and </w:t>
      </w:r>
      <m:oMath>
        <m:r>
          <w:rPr>
            <w:rFonts w:ascii="Cambria Math" w:hAnsi="Cambria Math" w:cstheme="majorBidi"/>
            <w:sz w:val="22"/>
          </w:rPr>
          <m:t>AP</m:t>
        </m:r>
      </m:oMath>
      <w:r w:rsidR="00A24E63" w:rsidRPr="00A24E63">
        <w:rPr>
          <w:rFonts w:asciiTheme="majorBidi" w:hAnsiTheme="majorBidi" w:cstheme="majorBidi"/>
          <w:sz w:val="22"/>
        </w:rPr>
        <w:t xml:space="preserve"> </w:t>
      </w:r>
      <w:r w:rsidRPr="0094686A">
        <w:rPr>
          <w:rFonts w:asciiTheme="majorBidi" w:hAnsiTheme="majorBidi" w:cstheme="majorBidi"/>
          <w:sz w:val="22"/>
        </w:rPr>
        <w:t xml:space="preserve">are finite. </w:t>
      </w:r>
    </w:p>
    <w:p w14:paraId="7F56AA19" w14:textId="3097EFA9" w:rsidR="00133854" w:rsidRPr="0094686A" w:rsidRDefault="00133854" w:rsidP="00A41A92">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t>We can describe</w:t>
      </w:r>
      <w:r w:rsidR="003235F1" w:rsidRPr="0094686A">
        <w:rPr>
          <w:rFonts w:asciiTheme="majorBidi" w:hAnsiTheme="majorBidi" w:cstheme="majorBidi"/>
          <w:sz w:val="22"/>
        </w:rPr>
        <w:t xml:space="preserve"> the</w:t>
      </w:r>
      <w:r w:rsidRPr="0094686A">
        <w:rPr>
          <w:rFonts w:asciiTheme="majorBidi" w:hAnsiTheme="majorBidi" w:cstheme="majorBidi"/>
          <w:sz w:val="22"/>
        </w:rPr>
        <w:t xml:space="preserve"> </w:t>
      </w:r>
      <w:r w:rsidRPr="0094686A">
        <w:rPr>
          <w:rFonts w:asciiTheme="majorBidi" w:hAnsiTheme="majorBidi" w:cstheme="majorBidi"/>
          <w:noProof/>
          <w:sz w:val="22"/>
        </w:rPr>
        <w:t>behavior</w:t>
      </w:r>
      <w:r w:rsidRPr="0094686A">
        <w:rPr>
          <w:rFonts w:asciiTheme="majorBidi" w:hAnsiTheme="majorBidi" w:cstheme="majorBidi"/>
          <w:sz w:val="22"/>
        </w:rPr>
        <w:t xml:space="preserve"> of transition system as follows. The transition system starts in some initial state </w:t>
      </w:r>
      <m:oMath>
        <m:sSub>
          <m:sSubPr>
            <m:ctrlPr>
              <w:rPr>
                <w:rFonts w:ascii="Cambria Math" w:hAnsi="Cambria Math" w:cstheme="majorBidi"/>
                <w:i/>
                <w:sz w:val="22"/>
              </w:rPr>
            </m:ctrlPr>
          </m:sSubPr>
          <m:e>
            <m:r>
              <w:rPr>
                <w:rFonts w:ascii="Cambria Math" w:hAnsi="Cambria Math" w:cstheme="majorBidi"/>
                <w:sz w:val="22"/>
              </w:rPr>
              <m:t>s</m:t>
            </m:r>
          </m:e>
          <m:sub>
            <m:r>
              <w:rPr>
                <w:rFonts w:ascii="Cambria Math" w:hAnsi="Cambria Math" w:cstheme="majorBidi"/>
                <w:sz w:val="22"/>
              </w:rPr>
              <m:t>0</m:t>
            </m:r>
          </m:sub>
        </m:sSub>
        <m:r>
          <m:rPr>
            <m:sty m:val="p"/>
          </m:rPr>
          <w:rPr>
            <w:rFonts w:ascii="Cambria Math" w:hAnsi="Cambria Math" w:cstheme="majorBidi"/>
            <w:sz w:val="22"/>
          </w:rPr>
          <m:t xml:space="preserve"> ∈</m:t>
        </m:r>
        <m:r>
          <w:rPr>
            <w:rFonts w:ascii="Cambria Math" w:hAnsi="Cambria Math" w:cstheme="majorBidi"/>
            <w:sz w:val="22"/>
          </w:rPr>
          <m:t xml:space="preserve"> I </m:t>
        </m:r>
      </m:oMath>
      <w:r w:rsidRPr="0094686A">
        <w:rPr>
          <w:rFonts w:asciiTheme="majorBidi" w:hAnsiTheme="majorBidi" w:cstheme="majorBidi"/>
          <w:sz w:val="22"/>
        </w:rPr>
        <w:t xml:space="preserve">and evolves according to the transition relation </w:t>
      </w:r>
      <m:oMath>
        <m:r>
          <w:rPr>
            <w:rFonts w:ascii="Cambria Math" w:hAnsi="Cambria Math" w:cstheme="majorBidi"/>
            <w:sz w:val="22"/>
          </w:rPr>
          <m:t>→.</m:t>
        </m:r>
      </m:oMath>
      <w:r w:rsidRPr="0094686A">
        <w:rPr>
          <w:rFonts w:asciiTheme="majorBidi" w:hAnsiTheme="majorBidi" w:cstheme="majorBidi"/>
          <w:sz w:val="22"/>
        </w:rPr>
        <w:t xml:space="preserve"> That is, if s the current state, then a transition </w:t>
      </w:r>
      <m:oMath>
        <m:r>
          <w:rPr>
            <w:rFonts w:ascii="Cambria Math" w:hAnsi="Cambria Math" w:cstheme="majorBidi"/>
            <w:sz w:val="22"/>
          </w:rPr>
          <m:t xml:space="preserve">s </m:t>
        </m:r>
        <m:box>
          <m:boxPr>
            <m:opEmu m:val="1"/>
            <m:ctrlPr>
              <w:rPr>
                <w:rFonts w:ascii="Cambria Math" w:hAnsi="Cambria Math" w:cstheme="majorBidi"/>
                <w:i/>
                <w:sz w:val="22"/>
              </w:rPr>
            </m:ctrlPr>
          </m:boxPr>
          <m:e>
            <m:groupChr>
              <m:groupChrPr>
                <m:chr m:val="→"/>
                <m:vertJc m:val="bot"/>
                <m:ctrlPr>
                  <w:rPr>
                    <w:rFonts w:ascii="Cambria Math" w:hAnsi="Cambria Math" w:cstheme="majorBidi"/>
                    <w:i/>
                    <w:sz w:val="22"/>
                  </w:rPr>
                </m:ctrlPr>
              </m:groupChrPr>
              <m:e>
                <m:r>
                  <w:rPr>
                    <w:rFonts w:ascii="Cambria Math" w:hAnsi="Cambria Math" w:cstheme="majorBidi"/>
                    <w:sz w:val="22"/>
                  </w:rPr>
                  <m:t>α</m:t>
                </m:r>
              </m:e>
            </m:groupChr>
          </m:e>
        </m:box>
        <m:r>
          <w:rPr>
            <w:rFonts w:ascii="Cambria Math" w:hAnsi="Cambria Math" w:cstheme="majorBidi"/>
            <w:sz w:val="22"/>
          </w:rPr>
          <m:t xml:space="preserve"> q</m:t>
        </m:r>
      </m:oMath>
      <w:r w:rsidRPr="0094686A">
        <w:rPr>
          <w:rFonts w:asciiTheme="majorBidi" w:hAnsiTheme="majorBidi" w:cstheme="majorBidi"/>
          <w:sz w:val="22"/>
        </w:rPr>
        <w:t xml:space="preserve"> originating from </w:t>
      </w:r>
      <m:oMath>
        <m:r>
          <w:rPr>
            <w:rFonts w:ascii="Cambria Math" w:hAnsi="Cambria Math" w:cstheme="majorBidi"/>
            <w:sz w:val="22"/>
          </w:rPr>
          <m:t>s</m:t>
        </m:r>
      </m:oMath>
      <w:r w:rsidRPr="00A24E63">
        <w:rPr>
          <w:rFonts w:asciiTheme="majorBidi" w:hAnsiTheme="majorBidi" w:cstheme="majorBidi"/>
          <w:sz w:val="22"/>
        </w:rPr>
        <w:t xml:space="preserve"> </w:t>
      </w:r>
      <w:r w:rsidRPr="0094686A">
        <w:rPr>
          <w:rFonts w:asciiTheme="majorBidi" w:hAnsiTheme="majorBidi" w:cstheme="majorBidi"/>
          <w:sz w:val="22"/>
        </w:rPr>
        <w:t xml:space="preserve">is </w:t>
      </w:r>
      <w:r w:rsidR="00A24E63" w:rsidRPr="0094686A">
        <w:rPr>
          <w:rFonts w:asciiTheme="majorBidi" w:hAnsiTheme="majorBidi" w:cstheme="majorBidi"/>
          <w:sz w:val="22"/>
        </w:rPr>
        <w:t>selected non</w:t>
      </w:r>
      <w:ins w:id="174" w:author="אלנה רווה" w:date="2017-01-17T12:33:00Z">
        <w:r w:rsidR="0038033F">
          <w:rPr>
            <w:rFonts w:asciiTheme="majorBidi" w:hAnsiTheme="majorBidi" w:cstheme="majorBidi"/>
            <w:sz w:val="22"/>
          </w:rPr>
          <w:t>-</w:t>
        </w:r>
      </w:ins>
      <w:r w:rsidR="00A24E63" w:rsidRPr="0094686A">
        <w:rPr>
          <w:rFonts w:asciiTheme="majorBidi" w:hAnsiTheme="majorBidi" w:cstheme="majorBidi"/>
          <w:sz w:val="22"/>
        </w:rPr>
        <w:t>deterministically</w:t>
      </w:r>
      <w:r w:rsidRPr="0094686A">
        <w:rPr>
          <w:rFonts w:asciiTheme="majorBidi" w:hAnsiTheme="majorBidi" w:cstheme="majorBidi"/>
          <w:sz w:val="22"/>
        </w:rPr>
        <w:t xml:space="preserve"> and taken, the action </w:t>
      </w:r>
      <m:oMath>
        <m:r>
          <w:rPr>
            <w:rFonts w:ascii="Cambria Math" w:hAnsi="Cambria Math" w:cstheme="majorBidi"/>
            <w:sz w:val="22"/>
          </w:rPr>
          <m:t>α</m:t>
        </m:r>
      </m:oMath>
      <w:r w:rsidRPr="0094686A">
        <w:rPr>
          <w:rFonts w:asciiTheme="majorBidi" w:hAnsiTheme="majorBidi" w:cstheme="majorBidi"/>
          <w:sz w:val="22"/>
        </w:rPr>
        <w:t xml:space="preserve"> is performed and the transition system evolves from state </w:t>
      </w:r>
      <w:r w:rsidRPr="0094686A">
        <w:rPr>
          <w:rFonts w:asciiTheme="majorBidi" w:hAnsiTheme="majorBidi" w:cstheme="majorBidi"/>
          <w:i/>
          <w:iCs/>
          <w:sz w:val="22"/>
        </w:rPr>
        <w:t>s</w:t>
      </w:r>
      <w:r w:rsidRPr="0094686A">
        <w:rPr>
          <w:rFonts w:asciiTheme="majorBidi" w:hAnsiTheme="majorBidi" w:cstheme="majorBidi"/>
          <w:sz w:val="22"/>
        </w:rPr>
        <w:t xml:space="preserve"> into the state </w:t>
      </w:r>
      <w:r w:rsidR="00A24E63" w:rsidRPr="00A24E63">
        <w:rPr>
          <w:rFonts w:asciiTheme="majorBidi" w:hAnsiTheme="majorBidi" w:cstheme="majorBidi"/>
          <w:iCs/>
          <w:sz w:val="22"/>
        </w:rPr>
        <w:t>q</w:t>
      </w:r>
      <m:oMath>
        <m:r>
          <w:rPr>
            <w:rFonts w:ascii="Cambria Math" w:hAnsi="Cambria Math" w:cstheme="majorBidi"/>
            <w:sz w:val="22"/>
          </w:rPr>
          <m:t>.</m:t>
        </m:r>
      </m:oMath>
    </w:p>
    <w:p w14:paraId="35B925DC" w14:textId="3DE6C0BA" w:rsidR="00133854" w:rsidRPr="0094686A" w:rsidRDefault="00133854" w:rsidP="00A41A92">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t xml:space="preserve">This selection procedure is repeated in state </w:t>
      </w:r>
      <m:oMath>
        <m:r>
          <w:rPr>
            <w:rFonts w:ascii="Cambria Math" w:hAnsi="Cambria Math" w:cstheme="majorBidi"/>
            <w:sz w:val="22"/>
          </w:rPr>
          <m:t>q</m:t>
        </m:r>
      </m:oMath>
      <w:r w:rsidRPr="0094686A">
        <w:rPr>
          <w:rFonts w:asciiTheme="majorBidi" w:hAnsiTheme="majorBidi" w:cstheme="majorBidi"/>
          <w:sz w:val="22"/>
        </w:rPr>
        <w:t xml:space="preserve"> and </w:t>
      </w:r>
      <w:r w:rsidR="00067E1C" w:rsidRPr="0094686A">
        <w:rPr>
          <w:rFonts w:asciiTheme="majorBidi" w:hAnsiTheme="majorBidi" w:cstheme="majorBidi"/>
          <w:sz w:val="22"/>
        </w:rPr>
        <w:t>finishes</w:t>
      </w:r>
      <w:r w:rsidRPr="0094686A">
        <w:rPr>
          <w:rFonts w:asciiTheme="majorBidi" w:hAnsiTheme="majorBidi" w:cstheme="majorBidi"/>
          <w:sz w:val="22"/>
        </w:rPr>
        <w:t xml:space="preserve"> once a state is encountered that has no outgoing transitions. It is important to realize that in case a state has more than one outgoing transition, the “next” transition is chosen in a purely </w:t>
      </w:r>
      <w:r w:rsidRPr="0094686A">
        <w:rPr>
          <w:rFonts w:asciiTheme="majorBidi" w:hAnsiTheme="majorBidi" w:cstheme="majorBidi"/>
          <w:noProof/>
          <w:sz w:val="22"/>
        </w:rPr>
        <w:t>nondeterministic</w:t>
      </w:r>
      <w:r w:rsidRPr="0094686A">
        <w:rPr>
          <w:rFonts w:asciiTheme="majorBidi" w:hAnsiTheme="majorBidi" w:cstheme="majorBidi"/>
          <w:sz w:val="22"/>
        </w:rPr>
        <w:t xml:space="preserve"> fashion. That is, the outcome of this selection </w:t>
      </w:r>
      <w:r w:rsidRPr="0094686A">
        <w:rPr>
          <w:rFonts w:asciiTheme="majorBidi" w:hAnsiTheme="majorBidi" w:cstheme="majorBidi"/>
          <w:sz w:val="22"/>
        </w:rPr>
        <w:lastRenderedPageBreak/>
        <w:t>process is not known a priori</w:t>
      </w:r>
      <w:r w:rsidR="00CF519F" w:rsidRPr="0094686A">
        <w:rPr>
          <w:rFonts w:asciiTheme="majorBidi" w:hAnsiTheme="majorBidi" w:cstheme="majorBidi"/>
          <w:sz w:val="22"/>
        </w:rPr>
        <w:t>.</w:t>
      </w:r>
      <w:r w:rsidRPr="0094686A">
        <w:rPr>
          <w:rFonts w:asciiTheme="majorBidi" w:hAnsiTheme="majorBidi" w:cstheme="majorBidi"/>
          <w:sz w:val="22"/>
        </w:rPr>
        <w:t xml:space="preserve"> Similarly, when the set of initial states consists of more than one state, the start state is selected </w:t>
      </w:r>
      <w:r w:rsidRPr="00A24E63">
        <w:rPr>
          <w:rFonts w:asciiTheme="majorBidi" w:hAnsiTheme="majorBidi" w:cstheme="majorBidi"/>
          <w:sz w:val="22"/>
        </w:rPr>
        <w:t>non</w:t>
      </w:r>
      <w:ins w:id="175" w:author="אלנה רווה" w:date="2017-01-17T12:34:00Z">
        <w:r w:rsidR="001A0D1A">
          <w:rPr>
            <w:rFonts w:asciiTheme="majorBidi" w:hAnsiTheme="majorBidi" w:cstheme="majorBidi"/>
            <w:sz w:val="22"/>
          </w:rPr>
          <w:t>-</w:t>
        </w:r>
      </w:ins>
      <w:r w:rsidRPr="00A24E63">
        <w:rPr>
          <w:rFonts w:asciiTheme="majorBidi" w:hAnsiTheme="majorBidi" w:cstheme="majorBidi"/>
          <w:sz w:val="22"/>
        </w:rPr>
        <w:t>deterministically</w:t>
      </w:r>
      <w:r w:rsidRPr="0094686A">
        <w:rPr>
          <w:rFonts w:asciiTheme="majorBidi" w:hAnsiTheme="majorBidi" w:cstheme="majorBidi"/>
          <w:sz w:val="22"/>
        </w:rPr>
        <w:t>.</w:t>
      </w:r>
    </w:p>
    <w:p w14:paraId="385E2DB9" w14:textId="1C42D480" w:rsidR="00A24E63" w:rsidRDefault="00133854" w:rsidP="006E4597">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t xml:space="preserve">The labeling function </w:t>
      </w:r>
      <m:oMath>
        <m:r>
          <w:rPr>
            <w:rFonts w:ascii="Cambria Math" w:hAnsi="Cambria Math" w:cstheme="majorBidi"/>
            <w:sz w:val="22"/>
          </w:rPr>
          <m:t>L</m:t>
        </m:r>
      </m:oMath>
      <w:r w:rsidRPr="0094686A">
        <w:rPr>
          <w:rFonts w:asciiTheme="majorBidi" w:hAnsiTheme="majorBidi" w:cstheme="majorBidi"/>
          <w:sz w:val="22"/>
        </w:rPr>
        <w:t xml:space="preserve"> relates </w:t>
      </w:r>
      <m:oMath>
        <m:r>
          <w:rPr>
            <w:rFonts w:ascii="Cambria Math" w:hAnsi="Cambria Math" w:cstheme="majorBidi"/>
            <w:sz w:val="22"/>
          </w:rPr>
          <m:t>a</m:t>
        </m:r>
      </m:oMath>
      <w:r w:rsidRPr="0094686A">
        <w:rPr>
          <w:rFonts w:asciiTheme="majorBidi" w:hAnsiTheme="majorBidi" w:cstheme="majorBidi"/>
          <w:sz w:val="22"/>
        </w:rPr>
        <w:t xml:space="preserve"> set </w:t>
      </w:r>
      <m:oMath>
        <m:r>
          <w:rPr>
            <w:rFonts w:ascii="Cambria Math" w:hAnsi="Cambria Math" w:cstheme="majorBidi"/>
            <w:sz w:val="22"/>
          </w:rPr>
          <m:t xml:space="preserve">L(s) </m:t>
        </m:r>
        <m:r>
          <w:rPr>
            <w:rFonts w:ascii="Cambria Math" w:hAnsi="Cambria Math" w:cs="Cambria Math"/>
            <w:sz w:val="22"/>
          </w:rPr>
          <m:t>∈</m:t>
        </m:r>
        <m:r>
          <w:rPr>
            <w:rFonts w:ascii="Cambria Math" w:hAnsi="Cambria Math" w:cstheme="majorBidi"/>
            <w:sz w:val="22"/>
          </w:rPr>
          <m:t xml:space="preserve">  </m:t>
        </m:r>
        <m:sSup>
          <m:sSupPr>
            <m:ctrlPr>
              <w:rPr>
                <w:rFonts w:ascii="Cambria Math" w:hAnsi="Cambria Math" w:cstheme="majorBidi"/>
                <w:i/>
                <w:sz w:val="22"/>
              </w:rPr>
            </m:ctrlPr>
          </m:sSupPr>
          <m:e>
            <m:r>
              <w:rPr>
                <w:rFonts w:ascii="Cambria Math" w:hAnsi="Cambria Math" w:cstheme="majorBidi"/>
                <w:sz w:val="22"/>
              </w:rPr>
              <m:t>2</m:t>
            </m:r>
          </m:e>
          <m:sup>
            <m:r>
              <w:rPr>
                <w:rFonts w:ascii="Cambria Math" w:hAnsi="Cambria Math" w:cstheme="majorBidi"/>
                <w:sz w:val="22"/>
              </w:rPr>
              <m:t>AP</m:t>
            </m:r>
          </m:sup>
        </m:sSup>
        <m:r>
          <m:rPr>
            <m:sty m:val="p"/>
          </m:rPr>
          <w:rPr>
            <w:rFonts w:ascii="Cambria Math" w:hAnsi="Cambria Math" w:cstheme="majorBidi"/>
            <w:sz w:val="22"/>
          </w:rPr>
          <m:t xml:space="preserve"> </m:t>
        </m:r>
      </m:oMath>
      <w:r w:rsidRPr="0094686A">
        <w:rPr>
          <w:rFonts w:asciiTheme="majorBidi" w:hAnsiTheme="majorBidi" w:cstheme="majorBidi"/>
          <w:sz w:val="22"/>
        </w:rPr>
        <w:t xml:space="preserve">of atomic propositions to </w:t>
      </w:r>
      <w:del w:id="176" w:author="אלנה רווה" w:date="2017-01-17T12:34:00Z">
        <w:r w:rsidR="00CF519F" w:rsidRPr="0094686A" w:rsidDel="006E4597">
          <w:rPr>
            <w:rFonts w:asciiTheme="majorBidi" w:hAnsiTheme="majorBidi" w:cstheme="majorBidi"/>
            <w:sz w:val="22"/>
          </w:rPr>
          <w:delText>the</w:delText>
        </w:r>
        <w:r w:rsidRPr="0094686A" w:rsidDel="006E4597">
          <w:rPr>
            <w:rFonts w:asciiTheme="majorBidi" w:hAnsiTheme="majorBidi" w:cstheme="majorBidi"/>
            <w:sz w:val="22"/>
          </w:rPr>
          <w:delText xml:space="preserve"> </w:delText>
        </w:r>
      </w:del>
      <w:r w:rsidRPr="0094686A">
        <w:rPr>
          <w:rFonts w:asciiTheme="majorBidi" w:hAnsiTheme="majorBidi" w:cstheme="majorBidi"/>
          <w:sz w:val="22"/>
        </w:rPr>
        <w:t xml:space="preserve">state </w:t>
      </w:r>
      <m:oMath>
        <m:r>
          <w:rPr>
            <w:rFonts w:ascii="Cambria Math" w:hAnsi="Cambria Math" w:cstheme="majorBidi"/>
            <w:sz w:val="22"/>
          </w:rPr>
          <m:t>s</m:t>
        </m:r>
      </m:oMath>
      <w:r w:rsidRPr="0094686A">
        <w:rPr>
          <w:rFonts w:asciiTheme="majorBidi" w:hAnsiTheme="majorBidi" w:cstheme="majorBidi"/>
          <w:i/>
          <w:iCs/>
          <w:sz w:val="22"/>
        </w:rPr>
        <w:t xml:space="preserve">. </w:t>
      </w:r>
      <m:oMath>
        <m:r>
          <w:rPr>
            <w:rFonts w:ascii="Cambria Math" w:hAnsi="Cambria Math" w:cstheme="majorBidi"/>
            <w:sz w:val="22"/>
          </w:rPr>
          <m:t>L(s)</m:t>
        </m:r>
      </m:oMath>
      <w:r w:rsidRPr="0094686A">
        <w:rPr>
          <w:rFonts w:asciiTheme="majorBidi" w:hAnsiTheme="majorBidi" w:cstheme="majorBidi"/>
          <w:sz w:val="22"/>
        </w:rPr>
        <w:t xml:space="preserve"> intuitively stands for exactly those atomic propositions </w:t>
      </w:r>
      <m:oMath>
        <m:r>
          <w:rPr>
            <w:rFonts w:ascii="Cambria Math" w:hAnsi="Cambria Math" w:cstheme="majorBidi"/>
            <w:sz w:val="22"/>
          </w:rPr>
          <m:t xml:space="preserve">a </m:t>
        </m:r>
        <m:r>
          <w:rPr>
            <w:rFonts w:ascii="Cambria Math" w:hAnsi="Cambria Math" w:cs="Cambria Math"/>
            <w:sz w:val="22"/>
          </w:rPr>
          <m:t>∈</m:t>
        </m:r>
        <m:r>
          <w:rPr>
            <w:rFonts w:ascii="Cambria Math" w:hAnsi="Cambria Math" w:cstheme="majorBidi"/>
            <w:sz w:val="22"/>
          </w:rPr>
          <m:t xml:space="preserve"> AP</m:t>
        </m:r>
      </m:oMath>
      <w:r w:rsidRPr="0094686A">
        <w:rPr>
          <w:rFonts w:asciiTheme="majorBidi" w:hAnsiTheme="majorBidi" w:cstheme="majorBidi"/>
          <w:sz w:val="22"/>
        </w:rPr>
        <w:t xml:space="preserve"> which are satisfied </w:t>
      </w:r>
      <w:r w:rsidR="00CF519F" w:rsidRPr="0094686A">
        <w:rPr>
          <w:rFonts w:asciiTheme="majorBidi" w:hAnsiTheme="majorBidi" w:cstheme="majorBidi"/>
          <w:sz w:val="22"/>
        </w:rPr>
        <w:t>on the</w:t>
      </w:r>
      <w:r w:rsidRPr="0094686A">
        <w:rPr>
          <w:rFonts w:asciiTheme="majorBidi" w:hAnsiTheme="majorBidi" w:cstheme="majorBidi"/>
          <w:sz w:val="22"/>
        </w:rPr>
        <w:t xml:space="preserve"> state </w:t>
      </w:r>
      <m:oMath>
        <m:r>
          <w:rPr>
            <w:rFonts w:ascii="Cambria Math" w:hAnsi="Cambria Math" w:cstheme="majorBidi"/>
            <w:sz w:val="22"/>
          </w:rPr>
          <m:t>s</m:t>
        </m:r>
      </m:oMath>
      <w:r w:rsidRPr="0094686A">
        <w:rPr>
          <w:rFonts w:asciiTheme="majorBidi" w:hAnsiTheme="majorBidi" w:cstheme="majorBidi"/>
          <w:sz w:val="22"/>
        </w:rPr>
        <w:t>.</w:t>
      </w:r>
    </w:p>
    <w:p w14:paraId="7B390F07" w14:textId="1DEEE9B6" w:rsidR="00A24E63" w:rsidRPr="00A24E63" w:rsidRDefault="00A24E63" w:rsidP="00C46DE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Pr>
          <w:rFonts w:asciiTheme="majorBidi" w:eastAsiaTheme="minorEastAsia" w:hAnsiTheme="majorBidi" w:cstheme="majorBidi"/>
          <w:b/>
          <w:bCs/>
          <w:sz w:val="22"/>
          <w:lang w:bidi="ar-SA"/>
        </w:rPr>
        <w:t xml:space="preserve">2.3 </w:t>
      </w:r>
      <w:r w:rsidR="00F25A18">
        <w:rPr>
          <w:rFonts w:asciiTheme="majorBidi" w:eastAsiaTheme="minorEastAsia" w:hAnsiTheme="majorBidi" w:cstheme="majorBidi"/>
          <w:b/>
          <w:bCs/>
          <w:sz w:val="22"/>
          <w:lang w:bidi="ar-SA"/>
        </w:rPr>
        <w:t>Program G</w:t>
      </w:r>
      <w:r w:rsidRPr="00A24E63">
        <w:rPr>
          <w:rFonts w:asciiTheme="majorBidi" w:eastAsiaTheme="minorEastAsia" w:hAnsiTheme="majorBidi" w:cstheme="majorBidi"/>
          <w:b/>
          <w:bCs/>
          <w:sz w:val="22"/>
          <w:lang w:bidi="ar-SA"/>
        </w:rPr>
        <w:t>raph (PG)</w:t>
      </w:r>
    </w:p>
    <w:p w14:paraId="5ADF4008" w14:textId="541997BD" w:rsidR="00F25A18" w:rsidRPr="00B51214" w:rsidRDefault="00133854" w:rsidP="00210C34">
      <w:pPr>
        <w:spacing w:after="120" w:line="264" w:lineRule="auto"/>
        <w:ind w:left="0" w:right="0" w:firstLine="284"/>
        <w:rPr>
          <w:sz w:val="22"/>
        </w:rPr>
      </w:pPr>
      <w:r w:rsidRPr="0094686A">
        <w:rPr>
          <w:rFonts w:asciiTheme="majorBidi" w:hAnsiTheme="majorBidi" w:cstheme="majorBidi"/>
          <w:sz w:val="22"/>
        </w:rPr>
        <w:t xml:space="preserve"> </w:t>
      </w:r>
      <w:commentRangeStart w:id="177"/>
      <w:r w:rsidR="00F25A18" w:rsidRPr="00257A74">
        <w:rPr>
          <w:sz w:val="22"/>
        </w:rPr>
        <w:t>Program graph</w:t>
      </w:r>
      <w:commentRangeEnd w:id="177"/>
      <w:r w:rsidR="00BC49CA">
        <w:rPr>
          <w:rStyle w:val="a8"/>
        </w:rPr>
        <w:commentReference w:id="177"/>
      </w:r>
      <w:r w:rsidR="00F25A18" w:rsidRPr="00257A74">
        <w:rPr>
          <w:sz w:val="22"/>
        </w:rPr>
        <w:t>s</w:t>
      </w:r>
      <w:ins w:id="178" w:author="Ahmad Mnasra" w:date="2017-01-20T10:47:00Z">
        <w:r w:rsidR="00A40D9B">
          <w:rPr>
            <w:sz w:val="22"/>
          </w:rPr>
          <w:t xml:space="preserve"> [1]</w:t>
        </w:r>
      </w:ins>
      <w:r w:rsidR="00F25A18" w:rsidRPr="00257A74">
        <w:rPr>
          <w:sz w:val="22"/>
        </w:rPr>
        <w:t xml:space="preserve"> </w:t>
      </w:r>
      <w:r w:rsidR="0062612D" w:rsidRPr="00257A74">
        <w:rPr>
          <w:sz w:val="22"/>
        </w:rPr>
        <w:t xml:space="preserve">are defined </w:t>
      </w:r>
      <w:r w:rsidR="00F25A18" w:rsidRPr="00257A74">
        <w:rPr>
          <w:sz w:val="22"/>
        </w:rPr>
        <w:t xml:space="preserve">over a set </w:t>
      </w:r>
      <m:oMath>
        <m:r>
          <w:rPr>
            <w:rFonts w:ascii="Cambria Math" w:hAnsi="Cambria Math"/>
            <w:sz w:val="22"/>
          </w:rPr>
          <m:t>Var</m:t>
        </m:r>
      </m:oMath>
      <w:r w:rsidR="00F25A18" w:rsidRPr="00257A74">
        <w:rPr>
          <w:sz w:val="22"/>
        </w:rPr>
        <w:t xml:space="preserve"> of typed variables. Essentially, this</w:t>
      </w:r>
      <w:r w:rsidR="00F25A18" w:rsidRPr="00B51214">
        <w:rPr>
          <w:sz w:val="22"/>
        </w:rPr>
        <w:t xml:space="preserve"> means that a st</w:t>
      </w:r>
      <w:r w:rsidR="00210C34">
        <w:rPr>
          <w:sz w:val="22"/>
        </w:rPr>
        <w:t xml:space="preserve">andardized type (e.g., boolean, </w:t>
      </w:r>
      <w:r w:rsidR="00F25A18" w:rsidRPr="00B51214">
        <w:rPr>
          <w:sz w:val="22"/>
        </w:rPr>
        <w:t xml:space="preserve">integer, or char) is associated with each variable. The type of variable </w:t>
      </w:r>
      <w:r w:rsidR="00F25A18" w:rsidRPr="00B51214">
        <w:rPr>
          <w:i/>
          <w:iCs/>
          <w:sz w:val="22"/>
        </w:rPr>
        <w:t>x</w:t>
      </w:r>
      <w:r w:rsidR="00F25A18" w:rsidRPr="00B51214">
        <w:rPr>
          <w:sz w:val="22"/>
        </w:rPr>
        <w:t xml:space="preserve"> is called the domain </w:t>
      </w:r>
      <m:oMath>
        <m:r>
          <w:rPr>
            <w:rFonts w:ascii="Cambria Math" w:hAnsi="Cambria Math"/>
            <w:sz w:val="22"/>
          </w:rPr>
          <m:t>dom(x)</m:t>
        </m:r>
      </m:oMath>
      <w:r w:rsidR="00F25A18" w:rsidRPr="00B51214">
        <w:rPr>
          <w:sz w:val="22"/>
        </w:rPr>
        <w:t xml:space="preserve"> of </w:t>
      </w:r>
      <m:oMath>
        <m:r>
          <w:rPr>
            <w:rFonts w:ascii="Cambria Math" w:hAnsi="Cambria Math"/>
            <w:sz w:val="22"/>
          </w:rPr>
          <m:t>x</m:t>
        </m:r>
      </m:oMath>
      <w:r w:rsidR="00F25A18" w:rsidRPr="00B51214">
        <w:rPr>
          <w:sz w:val="22"/>
        </w:rPr>
        <w:t xml:space="preserve">. Let </w:t>
      </w:r>
      <m:oMath>
        <m:r>
          <w:rPr>
            <w:rFonts w:ascii="Cambria Math" w:hAnsi="Cambria Math"/>
            <w:sz w:val="22"/>
          </w:rPr>
          <m:t>Eval(Var)</m:t>
        </m:r>
      </m:oMath>
      <w:r w:rsidR="00F25A18" w:rsidRPr="00B51214">
        <w:rPr>
          <w:sz w:val="22"/>
        </w:rPr>
        <w:t xml:space="preserve"> denote the set of (variable) evaluations that assign values to variables. </w:t>
      </w:r>
      <w:r w:rsidR="00F25A18" w:rsidRPr="00B51214">
        <w:rPr>
          <w:i/>
          <w:iCs/>
          <w:sz w:val="22"/>
        </w:rPr>
        <w:t>Cond(Var)</w:t>
      </w:r>
      <w:r w:rsidR="00F25A18" w:rsidRPr="00B51214">
        <w:rPr>
          <w:sz w:val="22"/>
        </w:rPr>
        <w:t xml:space="preserve"> is the set of Boolean conditions over </w:t>
      </w:r>
      <m:oMath>
        <m:r>
          <w:rPr>
            <w:rFonts w:ascii="Cambria Math" w:hAnsi="Cambria Math"/>
            <w:sz w:val="22"/>
          </w:rPr>
          <m:t>Var</m:t>
        </m:r>
      </m:oMath>
      <w:r w:rsidR="00F25A18" w:rsidRPr="00B51214">
        <w:rPr>
          <w:sz w:val="22"/>
        </w:rPr>
        <w:t xml:space="preserve">. </w:t>
      </w:r>
    </w:p>
    <w:p w14:paraId="7377CBD2" w14:textId="0BE06308" w:rsidR="00F25A18" w:rsidRPr="003F13FA" w:rsidRDefault="00F25A18" w:rsidP="00A41A92">
      <w:pPr>
        <w:spacing w:after="120" w:line="264" w:lineRule="auto"/>
        <w:ind w:left="0" w:right="0" w:firstLine="284"/>
        <w:rPr>
          <w:b/>
          <w:bCs/>
          <w:sz w:val="22"/>
          <w:rtl/>
        </w:rPr>
      </w:pPr>
      <w:r w:rsidRPr="003F13FA">
        <w:rPr>
          <w:b/>
          <w:bCs/>
          <w:sz w:val="22"/>
          <w:u w:val="single"/>
        </w:rPr>
        <w:t>Definition</w:t>
      </w:r>
      <w:r w:rsidRPr="003F13FA">
        <w:rPr>
          <w:b/>
          <w:bCs/>
          <w:sz w:val="22"/>
        </w:rPr>
        <w:t>:</w:t>
      </w:r>
      <w:r w:rsidR="00C36698" w:rsidRPr="003F13FA">
        <w:rPr>
          <w:b/>
          <w:bCs/>
          <w:sz w:val="22"/>
        </w:rPr>
        <w:t xml:space="preserve"> </w:t>
      </w:r>
      <w:r w:rsidRPr="003F13FA">
        <w:rPr>
          <w:rFonts w:asciiTheme="majorBidi" w:hAnsiTheme="majorBidi" w:cstheme="majorBidi"/>
          <w:sz w:val="22"/>
        </w:rPr>
        <w:t xml:space="preserve">A program graph </w:t>
      </w:r>
      <w:ins w:id="179" w:author="אלנה רווה" w:date="2017-01-17T12:34:00Z">
        <w:r w:rsidR="00615D15">
          <w:rPr>
            <w:rFonts w:asciiTheme="majorBidi" w:hAnsiTheme="majorBidi" w:cstheme="majorBidi"/>
            <w:sz w:val="22"/>
          </w:rPr>
          <w:t>(</w:t>
        </w:r>
      </w:ins>
      <w:r w:rsidRPr="003F13FA">
        <w:rPr>
          <w:rFonts w:asciiTheme="majorBidi" w:hAnsiTheme="majorBidi" w:cstheme="majorBidi"/>
          <w:sz w:val="22"/>
        </w:rPr>
        <w:t>PG</w:t>
      </w:r>
      <w:ins w:id="180" w:author="אלנה רווה" w:date="2017-01-17T12:34:00Z">
        <w:r w:rsidR="00615D15">
          <w:rPr>
            <w:rFonts w:asciiTheme="majorBidi" w:hAnsiTheme="majorBidi" w:cstheme="majorBidi"/>
            <w:sz w:val="22"/>
          </w:rPr>
          <w:t>)</w:t>
        </w:r>
      </w:ins>
      <w:r w:rsidRPr="003F13FA">
        <w:rPr>
          <w:rFonts w:asciiTheme="majorBidi" w:hAnsiTheme="majorBidi" w:cstheme="majorBidi"/>
          <w:sz w:val="22"/>
        </w:rPr>
        <w:t xml:space="preserve"> over set Var of typed variables is a tuple (</w:t>
      </w:r>
      <w:r w:rsidRPr="003F13FA">
        <w:rPr>
          <w:rFonts w:asciiTheme="majorBidi" w:hAnsiTheme="majorBidi" w:cstheme="majorBidi"/>
          <w:i/>
          <w:iCs/>
          <w:sz w:val="22"/>
        </w:rPr>
        <w:t xml:space="preserve">Loc, Act, Effect, →, </w:t>
      </w:r>
      <m:oMath>
        <m:sSub>
          <m:sSubPr>
            <m:ctrlPr>
              <w:rPr>
                <w:rFonts w:ascii="Cambria Math" w:hAnsi="Cambria Math" w:cstheme="majorBidi"/>
                <w:i/>
                <w:iCs/>
                <w:sz w:val="22"/>
              </w:rPr>
            </m:ctrlPr>
          </m:sSubPr>
          <m:e>
            <m:r>
              <w:rPr>
                <w:rFonts w:ascii="Cambria Math" w:hAnsi="Cambria Math" w:cstheme="majorBidi"/>
                <w:sz w:val="22"/>
              </w:rPr>
              <m:t>Loc</m:t>
            </m:r>
          </m:e>
          <m:sub>
            <m:r>
              <w:rPr>
                <w:rFonts w:ascii="Cambria Math" w:hAnsi="Cambria Math" w:cstheme="majorBidi"/>
                <w:sz w:val="22"/>
              </w:rPr>
              <m:t>0</m:t>
            </m:r>
          </m:sub>
        </m:sSub>
      </m:oMath>
      <w:r w:rsidRPr="003F13FA">
        <w:rPr>
          <w:rFonts w:asciiTheme="majorBidi" w:hAnsiTheme="majorBidi" w:cstheme="majorBidi"/>
          <w:i/>
          <w:iCs/>
          <w:sz w:val="22"/>
        </w:rPr>
        <w:t xml:space="preserve">, </w:t>
      </w:r>
      <m:oMath>
        <m:sSub>
          <m:sSubPr>
            <m:ctrlPr>
              <w:rPr>
                <w:rFonts w:ascii="Cambria Math" w:hAnsi="Cambria Math" w:cstheme="majorBidi"/>
                <w:i/>
                <w:iCs/>
                <w:sz w:val="22"/>
              </w:rPr>
            </m:ctrlPr>
          </m:sSubPr>
          <m:e>
            <m:r>
              <w:rPr>
                <w:rFonts w:ascii="Cambria Math" w:hAnsi="Cambria Math" w:cstheme="majorBidi"/>
                <w:sz w:val="22"/>
              </w:rPr>
              <m:t>g</m:t>
            </m:r>
          </m:e>
          <m:sub>
            <m:r>
              <w:rPr>
                <w:rFonts w:ascii="Cambria Math" w:hAnsi="Cambria Math" w:cstheme="majorBidi"/>
                <w:sz w:val="22"/>
              </w:rPr>
              <m:t>0</m:t>
            </m:r>
          </m:sub>
        </m:sSub>
      </m:oMath>
      <w:r w:rsidRPr="003F13FA">
        <w:rPr>
          <w:rFonts w:asciiTheme="majorBidi" w:hAnsiTheme="majorBidi" w:cstheme="majorBidi"/>
          <w:sz w:val="22"/>
        </w:rPr>
        <w:t>) where</w:t>
      </w:r>
      <w:r w:rsidR="00C36698" w:rsidRPr="003F13FA">
        <w:rPr>
          <w:rFonts w:asciiTheme="majorBidi" w:hAnsiTheme="majorBidi" w:cstheme="majorBidi"/>
          <w:sz w:val="22"/>
        </w:rPr>
        <w:t>:</w:t>
      </w:r>
      <w:r w:rsidRPr="003F13FA">
        <w:rPr>
          <w:rFonts w:asciiTheme="majorBidi" w:hAnsiTheme="majorBidi" w:cstheme="majorBidi"/>
          <w:color w:val="auto"/>
          <w:sz w:val="22"/>
          <w:rtl/>
        </w:rPr>
        <w:tab/>
      </w:r>
    </w:p>
    <w:p w14:paraId="55D31FBD" w14:textId="6740F786" w:rsidR="00F25A18" w:rsidRPr="003F13FA" w:rsidRDefault="00C36698" w:rsidP="00E768AA">
      <w:pPr>
        <w:numPr>
          <w:ilvl w:val="0"/>
          <w:numId w:val="24"/>
        </w:numPr>
        <w:tabs>
          <w:tab w:val="clear" w:pos="720"/>
          <w:tab w:val="num" w:pos="2160"/>
        </w:tabs>
        <w:spacing w:after="0" w:line="264" w:lineRule="auto"/>
        <w:ind w:left="567" w:right="0" w:hanging="284"/>
        <w:contextualSpacing/>
        <w:jc w:val="left"/>
        <w:rPr>
          <w:rFonts w:asciiTheme="majorBidi" w:hAnsiTheme="majorBidi" w:cstheme="majorBidi"/>
          <w:sz w:val="22"/>
        </w:rPr>
      </w:pPr>
      <m:oMath>
        <m:r>
          <w:rPr>
            <w:rFonts w:ascii="Cambria Math" w:hAnsi="Cambria Math" w:cstheme="majorBidi"/>
            <w:sz w:val="22"/>
          </w:rPr>
          <m:t>Loc</m:t>
        </m:r>
      </m:oMath>
      <w:r w:rsidR="00F25A18" w:rsidRPr="003F13FA">
        <w:rPr>
          <w:rFonts w:asciiTheme="majorBidi" w:hAnsiTheme="majorBidi" w:cstheme="majorBidi"/>
          <w:sz w:val="22"/>
        </w:rPr>
        <w:t> is a set of locations</w:t>
      </w:r>
      <w:ins w:id="181" w:author="adm" w:date="2017-01-18T17:03:00Z">
        <w:r w:rsidR="0054741D">
          <w:rPr>
            <w:rFonts w:asciiTheme="majorBidi" w:hAnsiTheme="majorBidi" w:cstheme="majorBidi"/>
            <w:sz w:val="22"/>
          </w:rPr>
          <w:t>.</w:t>
        </w:r>
      </w:ins>
      <w:del w:id="182" w:author="adm" w:date="2017-01-18T17:03:00Z">
        <w:r w:rsidR="003F13FA" w:rsidRPr="003F13FA" w:rsidDel="0054741D">
          <w:rPr>
            <w:rFonts w:asciiTheme="majorBidi" w:hAnsiTheme="majorBidi" w:cstheme="majorBidi"/>
            <w:sz w:val="22"/>
          </w:rPr>
          <w:delText>,</w:delText>
        </w:r>
      </w:del>
    </w:p>
    <w:p w14:paraId="1F757798" w14:textId="0900EF2C" w:rsidR="00F25A18" w:rsidRPr="003F13FA" w:rsidRDefault="00C36698"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r>
          <w:rPr>
            <w:rFonts w:ascii="Cambria Math" w:hAnsi="Cambria Math" w:cstheme="majorBidi"/>
            <w:sz w:val="22"/>
          </w:rPr>
          <m:t>Act</m:t>
        </m:r>
      </m:oMath>
      <w:r w:rsidR="00F25A18" w:rsidRPr="003F13FA">
        <w:rPr>
          <w:rFonts w:asciiTheme="majorBidi" w:hAnsiTheme="majorBidi" w:cstheme="majorBidi"/>
          <w:sz w:val="22"/>
        </w:rPr>
        <w:t> is a set of actions</w:t>
      </w:r>
      <w:ins w:id="183" w:author="adm" w:date="2017-01-18T17:03:00Z">
        <w:r w:rsidR="0054741D">
          <w:rPr>
            <w:rFonts w:asciiTheme="majorBidi" w:hAnsiTheme="majorBidi" w:cstheme="majorBidi"/>
            <w:sz w:val="22"/>
          </w:rPr>
          <w:t>.</w:t>
        </w:r>
      </w:ins>
      <w:del w:id="184" w:author="adm" w:date="2017-01-18T17:03:00Z">
        <w:r w:rsidR="00F25A18" w:rsidRPr="003F13FA" w:rsidDel="0054741D">
          <w:rPr>
            <w:rFonts w:asciiTheme="majorBidi" w:hAnsiTheme="majorBidi" w:cstheme="majorBidi"/>
            <w:sz w:val="22"/>
          </w:rPr>
          <w:delText>,</w:delText>
        </w:r>
      </w:del>
    </w:p>
    <w:p w14:paraId="7879C534" w14:textId="0B9C5AF4" w:rsidR="00F25A18" w:rsidRPr="003F13FA" w:rsidRDefault="00C36698"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r>
          <w:rPr>
            <w:rFonts w:ascii="Cambria Math" w:hAnsi="Cambria Math" w:cstheme="majorBidi"/>
            <w:sz w:val="22"/>
          </w:rPr>
          <m:t>Effect:Act×Eva</m:t>
        </m:r>
        <m:r>
          <w:rPr>
            <w:rFonts w:ascii="Cambria Math" w:hAnsi="Cambria Math" w:cs="Cambria Math"/>
            <w:sz w:val="22"/>
          </w:rPr>
          <m:t>l</m:t>
        </m:r>
        <m:r>
          <w:rPr>
            <w:rFonts w:ascii="Cambria Math" w:hAnsi="Cambria Math" w:cstheme="majorBidi"/>
            <w:sz w:val="22"/>
          </w:rPr>
          <m:t>(Var)→Eval(Var) →Eval(Var) </m:t>
        </m:r>
      </m:oMath>
      <w:r w:rsidR="00F25A18" w:rsidRPr="003F13FA">
        <w:rPr>
          <w:rFonts w:asciiTheme="majorBidi" w:hAnsiTheme="majorBidi" w:cstheme="majorBidi"/>
          <w:sz w:val="22"/>
        </w:rPr>
        <w:t>is the effect function,</w:t>
      </w:r>
    </w:p>
    <w:p w14:paraId="728F4490" w14:textId="26CB51B1" w:rsidR="00F25A18" w:rsidRPr="003F13FA" w:rsidRDefault="00C36698"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r>
          <w:rPr>
            <w:rFonts w:ascii="Cambria Math" w:hAnsi="Cambria Math" w:cstheme="majorBidi"/>
            <w:sz w:val="22"/>
          </w:rPr>
          <m:t>→</m:t>
        </m:r>
        <m:r>
          <w:rPr>
            <w:rFonts w:ascii="Cambria Math" w:hAnsi="Cambria Math" w:cs="Cambria Math"/>
            <w:sz w:val="22"/>
          </w:rPr>
          <m:t>⊆</m:t>
        </m:r>
        <m:r>
          <w:rPr>
            <w:rFonts w:ascii="Cambria Math" w:hAnsi="Cambria Math" w:cstheme="majorBidi"/>
            <w:sz w:val="22"/>
          </w:rPr>
          <m:t>Loc×Cond(Var)×Act×Loc</m:t>
        </m:r>
        <m:r>
          <w:rPr>
            <w:rFonts w:ascii="Cambria Math" w:hAnsi="Cambria Math" w:cs="Cambria Math"/>
            <w:sz w:val="22"/>
          </w:rPr>
          <m:t>↪⊆</m:t>
        </m:r>
        <m:r>
          <w:rPr>
            <w:rFonts w:ascii="Cambria Math" w:hAnsi="Cambria Math" w:cstheme="majorBidi"/>
            <w:sz w:val="22"/>
          </w:rPr>
          <m:t>Loc×Cond(Var)×Act×Loc</m:t>
        </m:r>
      </m:oMath>
      <w:r w:rsidR="00F25A18" w:rsidRPr="003F13FA">
        <w:rPr>
          <w:rFonts w:asciiTheme="majorBidi" w:hAnsiTheme="majorBidi" w:cstheme="majorBidi"/>
          <w:sz w:val="22"/>
        </w:rPr>
        <w:t> is the conditional transition relation</w:t>
      </w:r>
      <w:ins w:id="185" w:author="adm" w:date="2017-01-18T17:03:00Z">
        <w:r w:rsidR="0054741D">
          <w:rPr>
            <w:rFonts w:asciiTheme="majorBidi" w:hAnsiTheme="majorBidi" w:cstheme="majorBidi"/>
            <w:sz w:val="22"/>
          </w:rPr>
          <w:t>.</w:t>
        </w:r>
      </w:ins>
      <w:del w:id="186" w:author="adm" w:date="2017-01-18T17:03:00Z">
        <w:r w:rsidR="00F25A18" w:rsidRPr="003F13FA" w:rsidDel="0054741D">
          <w:rPr>
            <w:rFonts w:asciiTheme="majorBidi" w:hAnsiTheme="majorBidi" w:cstheme="majorBidi"/>
            <w:sz w:val="22"/>
          </w:rPr>
          <w:delText>,</w:delText>
        </w:r>
      </w:del>
    </w:p>
    <w:p w14:paraId="7D463F12" w14:textId="464FF124" w:rsidR="00F25A18" w:rsidRPr="003F13FA" w:rsidRDefault="002C298F"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sSub>
          <m:sSubPr>
            <m:ctrlPr>
              <w:rPr>
                <w:rFonts w:ascii="Cambria Math" w:hAnsi="Cambria Math" w:cstheme="majorBidi"/>
                <w:i/>
                <w:sz w:val="22"/>
              </w:rPr>
            </m:ctrlPr>
          </m:sSubPr>
          <m:e>
            <m:r>
              <w:rPr>
                <w:rFonts w:ascii="Cambria Math" w:hAnsi="Cambria Math" w:cstheme="majorBidi"/>
                <w:sz w:val="22"/>
              </w:rPr>
              <m:t>Loc</m:t>
            </m:r>
          </m:e>
          <m:sub>
            <m:r>
              <w:rPr>
                <w:rFonts w:ascii="Cambria Math" w:hAnsi="Cambria Math" w:cstheme="majorBidi"/>
                <w:sz w:val="22"/>
              </w:rPr>
              <m:t>0</m:t>
            </m:r>
          </m:sub>
        </m:sSub>
      </m:oMath>
      <w:r w:rsidR="00F25A18" w:rsidRPr="003F13FA">
        <w:rPr>
          <w:rFonts w:ascii="Cambria Math" w:hAnsi="Cambria Math" w:cs="Cambria Math"/>
          <w:i/>
          <w:sz w:val="22"/>
        </w:rPr>
        <w:t>⊆</w:t>
      </w:r>
      <m:oMath>
        <m:r>
          <w:rPr>
            <w:rFonts w:ascii="Cambria Math" w:hAnsi="Cambria Math" w:cstheme="majorBidi"/>
            <w:sz w:val="22"/>
          </w:rPr>
          <m:t>Loc</m:t>
        </m:r>
      </m:oMath>
      <w:r w:rsidR="00F25A18" w:rsidRPr="003F13FA">
        <w:rPr>
          <w:rFonts w:asciiTheme="majorBidi" w:hAnsiTheme="majorBidi" w:cstheme="majorBidi"/>
          <w:sz w:val="22"/>
        </w:rPr>
        <w:t> is a set of initial locations,</w:t>
      </w:r>
    </w:p>
    <w:p w14:paraId="058706F6" w14:textId="599A83CB" w:rsidR="00215A7B" w:rsidRPr="003F13FA" w:rsidRDefault="002C298F"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sSub>
          <m:sSubPr>
            <m:ctrlPr>
              <w:rPr>
                <w:rFonts w:ascii="Cambria Math" w:hAnsi="Cambria Math" w:cstheme="majorBidi"/>
                <w:i/>
                <w:sz w:val="22"/>
              </w:rPr>
            </m:ctrlPr>
          </m:sSubPr>
          <m:e>
            <m:r>
              <w:rPr>
                <w:rFonts w:ascii="Cambria Math" w:hAnsi="Cambria Math" w:cstheme="majorBidi"/>
                <w:sz w:val="22"/>
              </w:rPr>
              <m:t>g</m:t>
            </m:r>
          </m:e>
          <m:sub>
            <m:r>
              <w:rPr>
                <w:rFonts w:ascii="Cambria Math" w:hAnsi="Cambria Math" w:cstheme="majorBidi"/>
                <w:sz w:val="22"/>
              </w:rPr>
              <m:t>0</m:t>
            </m:r>
          </m:sub>
        </m:sSub>
        <m:r>
          <w:rPr>
            <w:rFonts w:ascii="Cambria Math" w:hAnsi="Cambria Math" w:cs="Cambria Math"/>
            <w:sz w:val="22"/>
          </w:rPr>
          <m:t>∈</m:t>
        </m:r>
        <m:r>
          <w:rPr>
            <w:rFonts w:ascii="Cambria Math" w:hAnsi="Cambria Math" w:cstheme="majorBidi"/>
            <w:sz w:val="22"/>
          </w:rPr>
          <m:t>Cond(Var)</m:t>
        </m:r>
      </m:oMath>
      <w:r w:rsidR="00F25A18" w:rsidRPr="003F13FA">
        <w:rPr>
          <w:rFonts w:asciiTheme="majorBidi" w:hAnsiTheme="majorBidi" w:cstheme="majorBidi"/>
          <w:sz w:val="22"/>
        </w:rPr>
        <w:t> is the initial condition.</w:t>
      </w:r>
    </w:p>
    <w:p w14:paraId="3033E59E" w14:textId="4E754718" w:rsidR="00644025" w:rsidRPr="003F13FA" w:rsidRDefault="00644025" w:rsidP="00A71F38">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sidRPr="003F13FA">
        <w:rPr>
          <w:rFonts w:asciiTheme="majorBidi" w:hAnsiTheme="majorBidi" w:cstheme="majorBidi"/>
          <w:b/>
          <w:bCs/>
          <w:sz w:val="22"/>
        </w:rPr>
        <w:t xml:space="preserve">2.3 </w:t>
      </w:r>
      <w:r w:rsidRPr="003F13FA">
        <w:rPr>
          <w:rFonts w:asciiTheme="majorBidi" w:eastAsiaTheme="minorEastAsia" w:hAnsiTheme="majorBidi" w:cstheme="majorBidi"/>
          <w:b/>
          <w:bCs/>
          <w:sz w:val="22"/>
          <w:lang w:bidi="ar-SA"/>
        </w:rPr>
        <w:t>Linear Temporal Logic</w:t>
      </w:r>
      <w:ins w:id="187" w:author="אלנה רווה" w:date="2017-01-17T12:35:00Z">
        <w:r w:rsidR="009D0AD6">
          <w:rPr>
            <w:rFonts w:asciiTheme="majorBidi" w:eastAsiaTheme="minorEastAsia" w:hAnsiTheme="majorBidi" w:cstheme="majorBidi"/>
            <w:b/>
            <w:bCs/>
            <w:sz w:val="22"/>
            <w:lang w:bidi="ar-SA"/>
          </w:rPr>
          <w:t xml:space="preserve"> </w:t>
        </w:r>
      </w:ins>
      <w:del w:id="188" w:author="אלנה רווה" w:date="2017-01-17T12:35:00Z">
        <w:r w:rsidRPr="003F13FA" w:rsidDel="00A71F38">
          <w:rPr>
            <w:rFonts w:asciiTheme="majorBidi" w:eastAsiaTheme="minorEastAsia" w:hAnsiTheme="majorBidi" w:cstheme="majorBidi"/>
            <w:b/>
            <w:bCs/>
            <w:sz w:val="22"/>
            <w:lang w:bidi="ar-SA"/>
          </w:rPr>
          <w:delText xml:space="preserve">(LTL) </w:delText>
        </w:r>
      </w:del>
    </w:p>
    <w:p w14:paraId="52F831C9" w14:textId="7E8BC15F" w:rsidR="003A0468" w:rsidRPr="003F13FA" w:rsidRDefault="003B24AB" w:rsidP="00C46DE0">
      <w:pPr>
        <w:tabs>
          <w:tab w:val="left" w:pos="720"/>
        </w:tabs>
        <w:autoSpaceDE w:val="0"/>
        <w:autoSpaceDN w:val="0"/>
        <w:adjustRightInd w:val="0"/>
        <w:spacing w:after="120" w:line="264" w:lineRule="auto"/>
        <w:ind w:left="0" w:right="0" w:firstLine="284"/>
        <w:rPr>
          <w:color w:val="000000" w:themeColor="text1"/>
          <w:sz w:val="22"/>
        </w:rPr>
      </w:pPr>
      <w:commentRangeStart w:id="189"/>
      <w:r w:rsidRPr="00257A74">
        <w:rPr>
          <w:rFonts w:asciiTheme="majorBidi" w:eastAsiaTheme="minorEastAsia" w:hAnsiTheme="majorBidi" w:cstheme="majorBidi"/>
          <w:i/>
          <w:iCs/>
          <w:color w:val="000000" w:themeColor="text1"/>
          <w:sz w:val="22"/>
          <w:lang w:bidi="ar-SA"/>
        </w:rPr>
        <w:t xml:space="preserve">Linear </w:t>
      </w:r>
      <w:r w:rsidR="00050D60" w:rsidRPr="00257A74">
        <w:rPr>
          <w:i/>
          <w:iCs/>
          <w:color w:val="000000" w:themeColor="text1"/>
          <w:sz w:val="22"/>
        </w:rPr>
        <w:t>Temporal logics</w:t>
      </w:r>
      <w:commentRangeEnd w:id="189"/>
      <w:r w:rsidR="00BC49CA">
        <w:rPr>
          <w:rStyle w:val="a8"/>
        </w:rPr>
        <w:commentReference w:id="189"/>
      </w:r>
      <w:ins w:id="190" w:author="Ahmad Mnasra" w:date="2017-01-20T10:47:00Z">
        <w:r w:rsidR="00A40D9B">
          <w:rPr>
            <w:i/>
            <w:iCs/>
            <w:color w:val="000000" w:themeColor="text1"/>
            <w:sz w:val="22"/>
          </w:rPr>
          <w:t xml:space="preserve"> [1]</w:t>
        </w:r>
      </w:ins>
      <w:r w:rsidR="00050D60" w:rsidRPr="00257A74">
        <w:rPr>
          <w:i/>
          <w:iCs/>
          <w:color w:val="000000" w:themeColor="text1"/>
          <w:sz w:val="22"/>
        </w:rPr>
        <w:t xml:space="preserve"> (</w:t>
      </w:r>
      <w:r w:rsidR="00210C34">
        <w:rPr>
          <w:i/>
          <w:iCs/>
          <w:color w:val="000000" w:themeColor="text1"/>
          <w:sz w:val="22"/>
        </w:rPr>
        <w:t>L</w:t>
      </w:r>
      <w:r w:rsidR="00050D60" w:rsidRPr="00257A74">
        <w:rPr>
          <w:i/>
          <w:iCs/>
          <w:color w:val="000000" w:themeColor="text1"/>
          <w:sz w:val="22"/>
        </w:rPr>
        <w:t>TL)</w:t>
      </w:r>
      <w:r w:rsidR="00050D60" w:rsidRPr="003F13FA">
        <w:rPr>
          <w:color w:val="000000" w:themeColor="text1"/>
          <w:sz w:val="22"/>
        </w:rPr>
        <w:t xml:space="preserve"> is a convenient formalism for specifying and verifying properties of reactive systems. We can say that the modalities in Temporal Logic are Time abstract</w:t>
      </w:r>
      <w:r w:rsidR="00933285" w:rsidRPr="003F13FA">
        <w:rPr>
          <w:color w:val="000000" w:themeColor="text1"/>
          <w:sz w:val="22"/>
        </w:rPr>
        <w:t xml:space="preserve"> </w:t>
      </w:r>
    </w:p>
    <w:p w14:paraId="258EB3F0" w14:textId="7B7D1483" w:rsidR="00933285" w:rsidRPr="003F13FA" w:rsidRDefault="00933285" w:rsidP="00C46DE0">
      <w:pPr>
        <w:tabs>
          <w:tab w:val="left" w:pos="720"/>
        </w:tabs>
        <w:autoSpaceDE w:val="0"/>
        <w:autoSpaceDN w:val="0"/>
        <w:adjustRightInd w:val="0"/>
        <w:spacing w:after="120" w:line="264" w:lineRule="auto"/>
        <w:ind w:left="0" w:right="0" w:firstLine="284"/>
        <w:rPr>
          <w:color w:val="000000" w:themeColor="text1"/>
          <w:sz w:val="22"/>
        </w:rPr>
      </w:pPr>
      <w:commentRangeStart w:id="191"/>
      <w:r w:rsidRPr="00664B83">
        <w:rPr>
          <w:i/>
          <w:iCs/>
          <w:color w:val="000000" w:themeColor="text1"/>
          <w:sz w:val="22"/>
        </w:rPr>
        <w:t>Linear temporal property</w:t>
      </w:r>
      <w:r w:rsidRPr="003F13FA">
        <w:rPr>
          <w:color w:val="000000" w:themeColor="text1"/>
          <w:sz w:val="22"/>
        </w:rPr>
        <w:t xml:space="preserve"> (LT </w:t>
      </w:r>
      <w:r w:rsidRPr="003F13FA">
        <w:rPr>
          <w:rFonts w:asciiTheme="majorBidi" w:eastAsia="cmr10" w:hAnsiTheme="majorBidi" w:cstheme="majorBidi"/>
          <w:color w:val="000000" w:themeColor="text1"/>
          <w:sz w:val="22"/>
        </w:rPr>
        <w:t>properties</w:t>
      </w:r>
      <w:r w:rsidRPr="003F13FA">
        <w:rPr>
          <w:color w:val="000000" w:themeColor="text1"/>
          <w:sz w:val="22"/>
        </w:rPr>
        <w:t>) is a temporal logic formula that describes a set of infinite sequences for which it is true.</w:t>
      </w:r>
      <w:commentRangeEnd w:id="191"/>
      <w:r w:rsidR="00210C34">
        <w:rPr>
          <w:rStyle w:val="a8"/>
        </w:rPr>
        <w:commentReference w:id="191"/>
      </w:r>
    </w:p>
    <w:p w14:paraId="3CD05206" w14:textId="73556D23" w:rsidR="00933285" w:rsidRPr="00933285" w:rsidRDefault="00933285" w:rsidP="00257A74">
      <w:pPr>
        <w:tabs>
          <w:tab w:val="left" w:pos="720"/>
        </w:tabs>
        <w:autoSpaceDE w:val="0"/>
        <w:autoSpaceDN w:val="0"/>
        <w:adjustRightInd w:val="0"/>
        <w:spacing w:after="120" w:line="264" w:lineRule="auto"/>
        <w:ind w:left="0" w:right="0" w:firstLine="284"/>
        <w:jc w:val="left"/>
        <w:rPr>
          <w:color w:val="000000" w:themeColor="text1"/>
          <w:sz w:val="22"/>
        </w:rPr>
      </w:pPr>
      <w:r w:rsidRPr="003F13FA">
        <w:rPr>
          <w:rFonts w:asciiTheme="majorBidi" w:eastAsia="cmr10" w:hAnsiTheme="majorBidi" w:cstheme="majorBidi"/>
          <w:i/>
          <w:iCs/>
          <w:color w:val="000000" w:themeColor="text1"/>
          <w:sz w:val="22"/>
        </w:rPr>
        <w:t>LTL</w:t>
      </w:r>
      <w:r w:rsidRPr="003F13FA">
        <w:rPr>
          <w:rFonts w:asciiTheme="majorBidi" w:eastAsia="cmr10" w:hAnsiTheme="majorBidi" w:cstheme="majorBidi"/>
          <w:color w:val="000000" w:themeColor="text1"/>
          <w:sz w:val="22"/>
        </w:rPr>
        <w:t xml:space="preserve"> suited for specifying </w:t>
      </w:r>
      <w:r w:rsidR="00257A74" w:rsidRPr="00664B83">
        <w:rPr>
          <w:i/>
          <w:iCs/>
          <w:color w:val="000000" w:themeColor="text1"/>
          <w:sz w:val="22"/>
        </w:rPr>
        <w:t xml:space="preserve">Linear temporal </w:t>
      </w:r>
      <w:del w:id="192" w:author="אלנה רווה" w:date="2017-01-17T12:35:00Z">
        <w:r w:rsidR="00257A74" w:rsidRPr="00664B83" w:rsidDel="000005EB">
          <w:rPr>
            <w:i/>
            <w:iCs/>
            <w:color w:val="000000" w:themeColor="text1"/>
            <w:sz w:val="22"/>
          </w:rPr>
          <w:delText>property</w:delText>
        </w:r>
        <w:r w:rsidR="00257A74" w:rsidDel="000005EB">
          <w:rPr>
            <w:rFonts w:asciiTheme="majorBidi" w:eastAsia="cmr10" w:hAnsiTheme="majorBidi" w:cstheme="majorBidi"/>
            <w:color w:val="000000" w:themeColor="text1"/>
            <w:sz w:val="22"/>
          </w:rPr>
          <w:delText xml:space="preserve"> </w:delText>
        </w:r>
        <w:r w:rsidRPr="003F13FA" w:rsidDel="000005EB">
          <w:rPr>
            <w:rFonts w:asciiTheme="majorBidi" w:eastAsia="cmr10" w:hAnsiTheme="majorBidi" w:cstheme="majorBidi"/>
            <w:color w:val="000000" w:themeColor="text1"/>
            <w:sz w:val="22"/>
          </w:rPr>
          <w:delText xml:space="preserve">. </w:delText>
        </w:r>
      </w:del>
      <w:ins w:id="193" w:author="אלנה רווה" w:date="2017-01-17T12:35:00Z">
        <w:r w:rsidR="000005EB" w:rsidRPr="00664B83">
          <w:rPr>
            <w:i/>
            <w:iCs/>
            <w:color w:val="000000" w:themeColor="text1"/>
            <w:sz w:val="22"/>
          </w:rPr>
          <w:t>property</w:t>
        </w:r>
        <w:r w:rsidR="000005EB">
          <w:rPr>
            <w:rFonts w:asciiTheme="majorBidi" w:eastAsia="cmr10" w:hAnsiTheme="majorBidi" w:cstheme="majorBidi"/>
            <w:color w:val="000000" w:themeColor="text1"/>
            <w:sz w:val="22"/>
          </w:rPr>
          <w:t xml:space="preserve">. </w:t>
        </w:r>
      </w:ins>
      <w:r w:rsidRPr="003F13FA">
        <w:rPr>
          <w:rFonts w:asciiTheme="majorBidi" w:eastAsia="cmr10" w:hAnsiTheme="majorBidi" w:cstheme="majorBidi"/>
          <w:color w:val="000000" w:themeColor="text1"/>
          <w:sz w:val="22"/>
        </w:rPr>
        <w:t>LTL can be used to specify important system properties.</w:t>
      </w:r>
    </w:p>
    <w:p w14:paraId="09243275" w14:textId="747C9BC4" w:rsidR="00644025" w:rsidRPr="00644025" w:rsidRDefault="00215A7B" w:rsidP="00C46DE0">
      <w:pPr>
        <w:tabs>
          <w:tab w:val="left" w:pos="720"/>
        </w:tabs>
        <w:autoSpaceDE w:val="0"/>
        <w:autoSpaceDN w:val="0"/>
        <w:adjustRightInd w:val="0"/>
        <w:spacing w:after="120" w:line="264" w:lineRule="auto"/>
        <w:ind w:left="0" w:right="0" w:firstLine="284"/>
        <w:rPr>
          <w:rFonts w:asciiTheme="majorBidi" w:eastAsiaTheme="minorEastAsia" w:hAnsiTheme="majorBidi" w:cstheme="majorBidi"/>
          <w:b/>
          <w:bCs/>
          <w:sz w:val="22"/>
          <w:lang w:bidi="ar-SA"/>
        </w:rPr>
      </w:pPr>
      <w:r w:rsidRPr="00B51214">
        <w:rPr>
          <w:rFonts w:asciiTheme="majorBidi" w:eastAsia="cmr10" w:hAnsiTheme="majorBidi" w:cstheme="majorBidi"/>
          <w:sz w:val="22"/>
        </w:rPr>
        <w:t xml:space="preserve">The underlying nature of time in temporal logics is </w:t>
      </w:r>
      <w:r w:rsidRPr="00B51214">
        <w:rPr>
          <w:rFonts w:asciiTheme="majorBidi" w:eastAsia="cmr10" w:hAnsiTheme="majorBidi" w:cstheme="majorBidi"/>
          <w:i/>
          <w:iCs/>
          <w:sz w:val="22"/>
        </w:rPr>
        <w:t>linear</w:t>
      </w:r>
      <w:r w:rsidRPr="00B51214">
        <w:rPr>
          <w:rFonts w:asciiTheme="majorBidi" w:eastAsia="cmr10" w:hAnsiTheme="majorBidi" w:cstheme="majorBidi"/>
          <w:sz w:val="22"/>
        </w:rPr>
        <w:t>. i.e.</w:t>
      </w:r>
      <w:ins w:id="194" w:author="אלנה רווה" w:date="2017-01-17T12:35:00Z">
        <w:del w:id="195" w:author="adm" w:date="2017-01-18T17:03:00Z">
          <w:r w:rsidR="000D2FE1" w:rsidDel="0054741D">
            <w:rPr>
              <w:rFonts w:asciiTheme="majorBidi" w:eastAsia="cmr10" w:hAnsiTheme="majorBidi" w:cstheme="majorBidi"/>
              <w:sz w:val="22"/>
            </w:rPr>
            <w:delText>,</w:delText>
          </w:r>
        </w:del>
      </w:ins>
      <w:del w:id="196" w:author="adm" w:date="2017-01-18T17:03:00Z">
        <w:r w:rsidRPr="00B51214" w:rsidDel="0054741D">
          <w:rPr>
            <w:rFonts w:asciiTheme="majorBidi" w:eastAsia="cmr10" w:hAnsiTheme="majorBidi" w:cstheme="majorBidi"/>
            <w:sz w:val="22"/>
          </w:rPr>
          <w:delText xml:space="preserve">  at</w:delText>
        </w:r>
      </w:del>
      <w:ins w:id="197" w:author="adm" w:date="2017-01-18T17:03:00Z">
        <w:r w:rsidR="0054741D">
          <w:rPr>
            <w:rFonts w:asciiTheme="majorBidi" w:eastAsia="cmr10" w:hAnsiTheme="majorBidi" w:cstheme="majorBidi"/>
            <w:sz w:val="22"/>
          </w:rPr>
          <w:t>,</w:t>
        </w:r>
        <w:r w:rsidR="0054741D" w:rsidRPr="00B51214">
          <w:rPr>
            <w:rFonts w:asciiTheme="majorBidi" w:eastAsia="cmr10" w:hAnsiTheme="majorBidi" w:cstheme="majorBidi"/>
            <w:sz w:val="22"/>
          </w:rPr>
          <w:t xml:space="preserve"> at</w:t>
        </w:r>
      </w:ins>
      <w:r w:rsidRPr="00B51214">
        <w:rPr>
          <w:rFonts w:asciiTheme="majorBidi" w:eastAsia="cmr10" w:hAnsiTheme="majorBidi" w:cstheme="majorBidi"/>
          <w:sz w:val="22"/>
        </w:rPr>
        <w:t xml:space="preserve"> each moment in time there is a single successor moment, several</w:t>
      </w:r>
      <w:r w:rsidRPr="00B51214">
        <w:rPr>
          <w:rFonts w:asciiTheme="majorBidi" w:hAnsiTheme="majorBidi" w:cstheme="majorBidi"/>
          <w:sz w:val="22"/>
        </w:rPr>
        <w:t xml:space="preserve"> model-checking tools use LTL as a property specification language. The model checker </w:t>
      </w:r>
      <w:del w:id="198" w:author="adm" w:date="2017-01-19T09:00:00Z">
        <w:r w:rsidRPr="00B51214" w:rsidDel="003F5ADE">
          <w:rPr>
            <w:rFonts w:asciiTheme="majorBidi" w:hAnsiTheme="majorBidi" w:cstheme="majorBidi"/>
            <w:sz w:val="22"/>
          </w:rPr>
          <w:delText>SPIN</w:delText>
        </w:r>
      </w:del>
      <w:ins w:id="199" w:author="adm" w:date="2017-01-19T09:00:00Z">
        <w:r w:rsidR="003F5ADE">
          <w:rPr>
            <w:rFonts w:asciiTheme="majorBidi" w:hAnsiTheme="majorBidi" w:cstheme="majorBidi"/>
            <w:sz w:val="22"/>
          </w:rPr>
          <w:t>SPIN</w:t>
        </w:r>
      </w:ins>
      <w:r w:rsidRPr="00B51214">
        <w:rPr>
          <w:rFonts w:asciiTheme="majorBidi" w:hAnsiTheme="majorBidi" w:cstheme="majorBidi"/>
          <w:sz w:val="22"/>
        </w:rPr>
        <w:t xml:space="preserve"> is a prominent example of such an automated verification tool.</w:t>
      </w:r>
      <w:r w:rsidR="00050D60">
        <w:rPr>
          <w:rFonts w:asciiTheme="majorBidi" w:hAnsiTheme="majorBidi" w:cstheme="majorBidi"/>
          <w:sz w:val="22"/>
        </w:rPr>
        <w:tab/>
      </w:r>
    </w:p>
    <w:p w14:paraId="60F313C9" w14:textId="0D425D7A" w:rsidR="00BE6FDB" w:rsidRPr="009F348C" w:rsidRDefault="003B24AB" w:rsidP="00A41A92">
      <w:pPr>
        <w:spacing w:after="0" w:line="264" w:lineRule="auto"/>
        <w:ind w:left="0" w:right="0" w:firstLine="284"/>
        <w:rPr>
          <w:rFonts w:asciiTheme="majorBidi" w:hAnsiTheme="majorBidi" w:cstheme="majorBidi"/>
          <w:i/>
          <w:color w:val="auto"/>
          <w:sz w:val="22"/>
          <w:lang w:bidi="ar-SA"/>
        </w:rPr>
      </w:pPr>
      <w:r>
        <w:rPr>
          <w:rFonts w:asciiTheme="majorBidi" w:eastAsiaTheme="minorEastAsia" w:hAnsiTheme="majorBidi" w:cstheme="majorBidi"/>
          <w:b/>
          <w:bCs/>
          <w:i/>
          <w:iCs/>
          <w:color w:val="auto"/>
          <w:sz w:val="22"/>
          <w:u w:val="single"/>
        </w:rPr>
        <w:t>Syntax</w:t>
      </w:r>
      <w:r w:rsidR="00BE6FDB">
        <w:rPr>
          <w:rFonts w:asciiTheme="majorBidi" w:eastAsiaTheme="minorEastAsia" w:hAnsiTheme="majorBidi" w:cstheme="majorBidi"/>
          <w:b/>
          <w:bCs/>
          <w:i/>
          <w:iCs/>
          <w:color w:val="auto"/>
          <w:sz w:val="22"/>
          <w:u w:val="single"/>
        </w:rPr>
        <w:t>:</w:t>
      </w:r>
      <w:r w:rsidR="00BE6FDB" w:rsidRPr="00BE6FDB">
        <w:rPr>
          <w:rFonts w:asciiTheme="majorBidi" w:hAnsiTheme="majorBidi" w:cstheme="majorBidi"/>
          <w:sz w:val="22"/>
        </w:rPr>
        <w:t xml:space="preserve"> </w:t>
      </w:r>
      <w:r w:rsidR="00BE6FDB" w:rsidRPr="009F348C">
        <w:rPr>
          <w:rFonts w:asciiTheme="majorBidi" w:hAnsiTheme="majorBidi" w:cstheme="majorBidi"/>
          <w:sz w:val="22"/>
        </w:rPr>
        <w:t>LTL formulae over the set AP of atomic proposition are formed acco</w:t>
      </w:r>
      <w:r w:rsidR="00BE6FDB">
        <w:rPr>
          <w:rFonts w:asciiTheme="majorBidi" w:hAnsiTheme="majorBidi" w:cstheme="majorBidi"/>
          <w:sz w:val="22"/>
        </w:rPr>
        <w:t>rding to the following gramma</w:t>
      </w:r>
      <m:oMath>
        <m:r>
          <w:rPr>
            <w:rFonts w:ascii="Cambria Math" w:hAnsi="Cambria Math" w:cstheme="majorBidi"/>
            <w:sz w:val="22"/>
          </w:rPr>
          <m:t xml:space="preserve">: </m:t>
        </m:r>
        <m:r>
          <m:rPr>
            <m:sty m:val="p"/>
          </m:rPr>
          <w:rPr>
            <w:rFonts w:ascii="Cambria Math" w:eastAsiaTheme="minorEastAsia" w:hAnsi="Cambria Math" w:cstheme="majorBidi"/>
            <w:color w:val="auto"/>
            <w:sz w:val="22"/>
            <w:lang w:bidi="ar-SA"/>
          </w:rPr>
          <m:t xml:space="preserve"> </m:t>
        </m:r>
      </m:oMath>
    </w:p>
    <w:p w14:paraId="684AEA59" w14:textId="08CB8EB5" w:rsidR="00BE6FDB" w:rsidRPr="009F348C" w:rsidRDefault="00BE6FDB" w:rsidP="00C46DE0">
      <w:pPr>
        <w:spacing w:after="0" w:line="264" w:lineRule="auto"/>
        <w:ind w:left="0" w:right="0" w:firstLine="720"/>
        <w:rPr>
          <w:rFonts w:asciiTheme="majorBidi" w:hAnsiTheme="majorBidi" w:cstheme="majorBidi"/>
          <w:i/>
          <w:sz w:val="22"/>
        </w:rPr>
      </w:pPr>
      <m:oMath>
        <m:r>
          <w:rPr>
            <w:rFonts w:ascii="Cambria Math" w:eastAsiaTheme="minorEastAsia" w:hAnsi="Cambria Math" w:cstheme="majorBidi"/>
            <w:color w:val="auto"/>
            <w:sz w:val="22"/>
            <w:lang w:bidi="ar-SA"/>
          </w:rPr>
          <m:t>φ</m:t>
        </m:r>
        <m:r>
          <w:rPr>
            <w:rFonts w:ascii="Cambria Math" w:hAnsi="Cambria Math" w:cstheme="majorBidi"/>
            <w:sz w:val="22"/>
          </w:rPr>
          <m:t xml:space="preserve">  :≔ true  </m:t>
        </m:r>
        <m:d>
          <m:dPr>
            <m:begChr m:val="|"/>
            <m:endChr m:val="|"/>
            <m:ctrlPr>
              <w:rPr>
                <w:rFonts w:ascii="Cambria Math" w:hAnsi="Cambria Math" w:cstheme="majorBidi"/>
                <w:i/>
                <w:sz w:val="22"/>
              </w:rPr>
            </m:ctrlPr>
          </m:dPr>
          <m:e>
            <m:r>
              <w:rPr>
                <w:rFonts w:ascii="Cambria Math" w:hAnsi="Cambria Math" w:cstheme="majorBidi"/>
                <w:sz w:val="22"/>
              </w:rPr>
              <m:t xml:space="preserve">  a  </m:t>
            </m:r>
            <m:d>
              <m:dPr>
                <m:begChr m:val="|"/>
                <m:endChr m:val="|"/>
                <m:ctrlPr>
                  <w:rPr>
                    <w:rFonts w:ascii="Cambria Math" w:hAnsi="Cambria Math" w:cstheme="majorBidi"/>
                    <w:i/>
                    <w:sz w:val="22"/>
                  </w:rPr>
                </m:ctrlPr>
              </m:dPr>
              <m:e>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1</m:t>
                    </m:r>
                  </m:sub>
                </m:sSub>
                <m:r>
                  <w:rPr>
                    <w:rFonts w:ascii="Cambria Math" w:hAnsi="Cambria Math" w:cstheme="majorBidi"/>
                    <w:sz w:val="22"/>
                  </w:rPr>
                  <m:t xml:space="preserve"> </m:t>
                </m:r>
                <m:r>
                  <w:rPr>
                    <w:rFonts w:ascii="Cambria Math" w:hAnsi="Cambria Math" w:cs="Cambria Math"/>
                    <w:sz w:val="22"/>
                  </w:rPr>
                  <m:t>∧</m:t>
                </m:r>
                <m:r>
                  <w:rPr>
                    <w:rFonts w:ascii="Cambria Math" w:hAnsi="Cambria Math" w:cstheme="majorBidi"/>
                    <w:sz w:val="22"/>
                  </w:rPr>
                  <m:t xml:space="preserve"> </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φ</m:t>
                    </m:r>
                  </m:e>
                  <m:sub>
                    <m:r>
                      <w:rPr>
                        <w:rFonts w:ascii="Cambria Math" w:hAnsi="Cambria Math" w:cstheme="majorBidi"/>
                        <w:sz w:val="22"/>
                      </w:rPr>
                      <m:t>2</m:t>
                    </m:r>
                  </m:sub>
                </m:sSub>
                <m:r>
                  <w:rPr>
                    <w:rFonts w:ascii="Cambria Math" w:hAnsi="Cambria Math" w:cstheme="majorBidi"/>
                    <w:sz w:val="22"/>
                  </w:rPr>
                  <m:t xml:space="preserve"> </m:t>
                </m:r>
              </m:e>
            </m:d>
            <m:r>
              <w:rPr>
                <w:rFonts w:ascii="Cambria Math" w:hAnsi="Cambria Math" w:cstheme="majorBidi"/>
                <w:sz w:val="22"/>
              </w:rPr>
              <m:t xml:space="preserve"> ¬</m:t>
            </m:r>
            <m:r>
              <w:rPr>
                <w:rFonts w:ascii="Cambria Math" w:eastAsiaTheme="minorEastAsia" w:hAnsi="Cambria Math" w:cstheme="majorBidi"/>
                <w:color w:val="auto"/>
                <w:sz w:val="22"/>
                <w:lang w:bidi="ar-SA"/>
              </w:rPr>
              <m:t>φ</m:t>
            </m:r>
            <m:r>
              <w:rPr>
                <w:rFonts w:ascii="Cambria Math" w:hAnsi="Cambria Math" w:cstheme="majorBidi"/>
                <w:sz w:val="22"/>
              </w:rPr>
              <m:t xml:space="preserve">  </m:t>
            </m:r>
          </m:e>
        </m:d>
        <m:r>
          <w:rPr>
            <w:rFonts w:ascii="Cambria Math" w:hAnsi="Cambria Math" w:cstheme="majorBidi"/>
            <w:sz w:val="22"/>
          </w:rPr>
          <m:t xml:space="preserve">  Ο</m:t>
        </m:r>
        <m:r>
          <w:rPr>
            <w:rFonts w:ascii="Cambria Math" w:eastAsiaTheme="minorEastAsia" w:hAnsi="Cambria Math" w:cstheme="majorBidi"/>
            <w:color w:val="auto"/>
            <w:sz w:val="22"/>
            <w:lang w:bidi="ar-SA"/>
          </w:rPr>
          <m:t xml:space="preserve">φ  | </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1</m:t>
            </m:r>
          </m:sub>
        </m:sSub>
        <m:r>
          <w:rPr>
            <w:rFonts w:ascii="Cambria Math" w:hAnsi="Cambria Math" w:cstheme="majorBidi"/>
            <w:sz w:val="22"/>
          </w:rPr>
          <m:t xml:space="preserve"> U</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 xml:space="preserve">2 </m:t>
            </m:r>
          </m:sub>
        </m:sSub>
      </m:oMath>
      <w:r w:rsidR="003F13FA">
        <w:rPr>
          <w:rFonts w:asciiTheme="majorBidi" w:hAnsiTheme="majorBidi" w:cstheme="majorBidi"/>
          <w:i/>
          <w:sz w:val="22"/>
        </w:rPr>
        <w:t>,</w:t>
      </w:r>
    </w:p>
    <w:p w14:paraId="1F89A54E" w14:textId="0D378F19" w:rsidR="00BE6FDB" w:rsidRPr="00BE6FDB" w:rsidRDefault="00BE6FDB" w:rsidP="00C46DE0">
      <w:pPr>
        <w:spacing w:after="0" w:line="264" w:lineRule="auto"/>
        <w:ind w:left="0" w:right="0" w:firstLine="720"/>
        <w:rPr>
          <w:rFonts w:asciiTheme="majorBidi" w:hAnsiTheme="majorBidi" w:cstheme="majorBidi"/>
          <w:sz w:val="22"/>
        </w:rPr>
      </w:pPr>
      <m:oMathPara>
        <m:oMathParaPr>
          <m:jc m:val="left"/>
        </m:oMathParaPr>
        <m:oMath>
          <m:r>
            <w:rPr>
              <w:rFonts w:ascii="Cambria Math" w:hAnsi="Cambria Math" w:cstheme="majorBidi"/>
              <w:sz w:val="22"/>
            </w:rPr>
            <m:t xml:space="preserve"> where a </m:t>
          </m:r>
          <m:r>
            <w:rPr>
              <w:rFonts w:ascii="Cambria Math" w:hAnsi="Cambria Math" w:cs="Cambria Math"/>
              <w:sz w:val="22"/>
            </w:rPr>
            <m:t>∈</m:t>
          </m:r>
          <m:r>
            <w:rPr>
              <w:rFonts w:ascii="Cambria Math" w:hAnsi="Cambria Math" w:cstheme="majorBidi"/>
              <w:sz w:val="22"/>
            </w:rPr>
            <m:t xml:space="preserve"> AP.</m:t>
          </m:r>
        </m:oMath>
      </m:oMathPara>
    </w:p>
    <w:p w14:paraId="0EFC5CF8" w14:textId="1E706C2C" w:rsidR="00BE6FDB" w:rsidRPr="00B51214" w:rsidRDefault="00BE6FDB" w:rsidP="00C46DE0">
      <w:pPr>
        <w:autoSpaceDE w:val="0"/>
        <w:autoSpaceDN w:val="0"/>
        <w:adjustRightInd w:val="0"/>
        <w:spacing w:after="0" w:line="264" w:lineRule="auto"/>
        <w:ind w:left="0" w:right="0" w:firstLine="0"/>
        <w:rPr>
          <w:rFonts w:asciiTheme="majorBidi" w:eastAsiaTheme="minorEastAsia" w:hAnsiTheme="majorBidi" w:cstheme="majorBidi"/>
          <w:color w:val="auto"/>
          <w:sz w:val="22"/>
          <w:lang w:bidi="ar-SA"/>
        </w:rPr>
      </w:pPr>
      <w:r w:rsidRPr="00BE6FDB">
        <w:rPr>
          <w:rFonts w:asciiTheme="majorBidi" w:eastAsiaTheme="minorEastAsia" w:hAnsiTheme="majorBidi" w:cstheme="majorBidi"/>
          <w:color w:val="auto"/>
          <w:sz w:val="22"/>
          <w:lang w:bidi="ar-SA"/>
        </w:rPr>
        <w:t xml:space="preserve">The basic ingredients of LTL-formulae are atomic propositions (state labels </w:t>
      </w:r>
      <w:r w:rsidRPr="00BE6FDB">
        <w:rPr>
          <w:rFonts w:asciiTheme="majorBidi" w:eastAsia="cmmi10" w:hAnsiTheme="majorBidi" w:cstheme="majorBidi"/>
          <w:i/>
          <w:iCs/>
          <w:color w:val="auto"/>
          <w:sz w:val="22"/>
          <w:lang w:bidi="ar-SA"/>
        </w:rPr>
        <w:t xml:space="preserve">a </w:t>
      </w:r>
      <w:r w:rsidRPr="00BE6FDB">
        <w:rPr>
          <w:rFonts w:ascii="Cambria Math" w:eastAsia="cmsy10" w:hAnsi="Cambria Math" w:cs="Cambria Math"/>
          <w:i/>
          <w:iCs/>
          <w:color w:val="auto"/>
          <w:sz w:val="22"/>
          <w:lang w:bidi="ar-SA"/>
        </w:rPr>
        <w:t>∈</w:t>
      </w:r>
      <w:r w:rsidRPr="00BE6FDB">
        <w:rPr>
          <w:rFonts w:asciiTheme="majorBidi" w:eastAsia="cmsy10" w:hAnsiTheme="majorBidi" w:cstheme="majorBidi"/>
          <w:i/>
          <w:iCs/>
          <w:color w:val="auto"/>
          <w:sz w:val="22"/>
          <w:lang w:bidi="ar-SA"/>
        </w:rPr>
        <w:t xml:space="preserve"> </w:t>
      </w:r>
      <w:r w:rsidRPr="00BE6FDB">
        <w:rPr>
          <w:rFonts w:asciiTheme="majorBidi" w:eastAsiaTheme="minorEastAsia" w:hAnsiTheme="majorBidi" w:cstheme="majorBidi"/>
          <w:i/>
          <w:iCs/>
          <w:color w:val="auto"/>
          <w:sz w:val="22"/>
          <w:lang w:bidi="ar-SA"/>
        </w:rPr>
        <w:t>AP</w:t>
      </w:r>
      <w:r w:rsidRPr="00BE6FDB">
        <w:rPr>
          <w:rFonts w:asciiTheme="majorBidi" w:eastAsiaTheme="minorEastAsia" w:hAnsiTheme="majorBidi" w:cstheme="majorBidi"/>
          <w:color w:val="auto"/>
          <w:sz w:val="22"/>
          <w:lang w:bidi="ar-SA"/>
        </w:rPr>
        <w:t>), the Boolean connectors like conjunction</w:t>
      </w:r>
      <w:ins w:id="200" w:author="אלנה רווה" w:date="2017-01-17T12:35:00Z">
        <w:r w:rsidR="000D7DF6">
          <w:rPr>
            <w:rFonts w:asciiTheme="majorBidi" w:eastAsiaTheme="minorEastAsia" w:hAnsiTheme="majorBidi" w:cstheme="majorBidi"/>
            <w:color w:val="auto"/>
            <w:sz w:val="22"/>
            <w:lang w:bidi="ar-SA"/>
          </w:rPr>
          <w:t xml:space="preserve"> </w:t>
        </w:r>
      </w:ins>
      <w:r w:rsidRPr="00BE6FDB">
        <w:rPr>
          <w:rFonts w:asciiTheme="majorBidi" w:eastAsiaTheme="minorEastAsia" w:hAnsiTheme="majorBidi" w:cstheme="majorBidi"/>
          <w:color w:val="auto"/>
          <w:sz w:val="22"/>
          <w:lang w:bidi="ar-SA"/>
        </w:rPr>
        <w:t xml:space="preserve"> </w:t>
      </w:r>
      <m:oMath>
        <m:r>
          <w:rPr>
            <w:rFonts w:ascii="Cambria Math" w:eastAsia="cmsy10" w:hAnsi="Cambria Math" w:cstheme="majorBidi"/>
            <w:color w:val="auto"/>
            <w:sz w:val="22"/>
            <w:lang w:bidi="ar-SA"/>
          </w:rPr>
          <m:t>∧</m:t>
        </m:r>
        <m:r>
          <w:rPr>
            <w:rFonts w:ascii="Cambria Math" w:eastAsiaTheme="minorEastAsia" w:hAnsi="Cambria Math" w:cstheme="majorBidi"/>
            <w:color w:val="auto"/>
            <w:sz w:val="22"/>
            <w:lang w:bidi="ar-SA"/>
          </w:rPr>
          <m:t xml:space="preserve"> </m:t>
        </m:r>
      </m:oMath>
      <w:r w:rsidRPr="00BE6FDB">
        <w:rPr>
          <w:rFonts w:asciiTheme="majorBidi" w:eastAsiaTheme="minorEastAsia" w:hAnsiTheme="majorBidi" w:cstheme="majorBidi"/>
          <w:color w:val="auto"/>
          <w:sz w:val="22"/>
          <w:lang w:bidi="ar-SA"/>
        </w:rPr>
        <w:t xml:space="preserve">, and negation </w:t>
      </w:r>
      <m:oMath>
        <m:r>
          <w:rPr>
            <w:rFonts w:ascii="Cambria Math" w:eastAsia="cmsy10" w:hAnsi="Cambria Math" w:cstheme="majorBidi"/>
            <w:color w:val="auto"/>
            <w:sz w:val="22"/>
            <w:lang w:bidi="ar-SA"/>
          </w:rPr>
          <m:t>￢</m:t>
        </m:r>
      </m:oMath>
      <w:r w:rsidRPr="00BE6FDB">
        <w:rPr>
          <w:rFonts w:asciiTheme="majorBidi" w:eastAsiaTheme="minorEastAsia" w:hAnsiTheme="majorBidi" w:cstheme="majorBidi"/>
          <w:color w:val="auto"/>
          <w:sz w:val="22"/>
          <w:lang w:bidi="ar-SA"/>
        </w:rPr>
        <w:t xml:space="preserve">, and two basic temporal modalities </w:t>
      </w:r>
      <m:oMath>
        <m:r>
          <m:rPr>
            <m:sty m:val="p"/>
          </m:rPr>
          <w:rPr>
            <w:rFonts w:ascii="Cambria Math" w:eastAsia="cmsy10" w:hAnsi="Cambria Math" w:cstheme="majorBidi"/>
            <w:color w:val="auto"/>
            <w:sz w:val="22"/>
            <w:lang w:bidi="ar-SA"/>
          </w:rPr>
          <m:t>O</m:t>
        </m:r>
      </m:oMath>
      <w:r w:rsidRPr="00BE6FDB">
        <w:rPr>
          <w:rFonts w:asciiTheme="majorBidi" w:eastAsia="cmsy10" w:hAnsiTheme="majorBidi" w:cstheme="majorBidi"/>
          <w:i/>
          <w:iCs/>
          <w:color w:val="auto"/>
          <w:sz w:val="22"/>
          <w:lang w:bidi="ar-SA"/>
        </w:rPr>
        <w:t xml:space="preserve"> </w:t>
      </w:r>
      <w:r w:rsidRPr="00BE6FDB">
        <w:rPr>
          <w:rFonts w:asciiTheme="majorBidi" w:eastAsiaTheme="minorEastAsia" w:hAnsiTheme="majorBidi" w:cstheme="majorBidi"/>
          <w:color w:val="auto"/>
          <w:sz w:val="22"/>
          <w:lang w:bidi="ar-SA"/>
        </w:rPr>
        <w:t xml:space="preserve">(pronounced “next”) and </w:t>
      </w:r>
      <m:oMath>
        <m:r>
          <w:rPr>
            <w:rFonts w:ascii="Cambria Math" w:eastAsiaTheme="minorEastAsia" w:hAnsi="Cambria Math" w:cstheme="majorBidi"/>
            <w:color w:val="auto"/>
            <w:sz w:val="22"/>
            <w:lang w:bidi="ar-SA"/>
          </w:rPr>
          <m:t xml:space="preserve">U </m:t>
        </m:r>
      </m:oMath>
      <w:r>
        <w:rPr>
          <w:rFonts w:asciiTheme="majorBidi" w:eastAsiaTheme="minorEastAsia" w:hAnsiTheme="majorBidi" w:cstheme="majorBidi"/>
          <w:color w:val="auto"/>
          <w:sz w:val="22"/>
          <w:lang w:bidi="ar-SA"/>
        </w:rPr>
        <w:t>(pronounced “until”).</w:t>
      </w:r>
    </w:p>
    <w:p w14:paraId="1DAD9A3A" w14:textId="2F8FBD4E" w:rsidR="00BE6FDB" w:rsidRPr="001543B8" w:rsidRDefault="001543B8" w:rsidP="00210C34">
      <w:pPr>
        <w:pStyle w:val="ae"/>
        <w:numPr>
          <w:ilvl w:val="0"/>
          <w:numId w:val="54"/>
        </w:numPr>
        <w:autoSpaceDE w:val="0"/>
        <w:autoSpaceDN w:val="0"/>
        <w:adjustRightInd w:val="0"/>
        <w:spacing w:after="0" w:line="264" w:lineRule="auto"/>
        <w:ind w:left="643" w:right="0"/>
        <w:jc w:val="left"/>
        <w:rPr>
          <w:rFonts w:asciiTheme="majorBidi" w:eastAsiaTheme="minorEastAsia" w:hAnsiTheme="majorBidi" w:cstheme="majorBidi"/>
          <w:color w:val="000000" w:themeColor="text1"/>
          <w:sz w:val="22"/>
          <w:lang w:bidi="ar-SA"/>
        </w:rPr>
      </w:pPr>
      <w:r w:rsidRPr="001543B8">
        <w:rPr>
          <w:rFonts w:asciiTheme="majorBidi" w:eastAsiaTheme="minorEastAsia" w:hAnsiTheme="majorBidi" w:cstheme="majorBidi"/>
          <w:b/>
          <w:bCs/>
          <w:color w:val="000000" w:themeColor="text1"/>
          <w:sz w:val="22"/>
          <w:lang w:bidi="ar-SA"/>
        </w:rPr>
        <w:t>The atomic proposition</w:t>
      </w:r>
      <w:r w:rsidRPr="001543B8">
        <w:rPr>
          <w:rFonts w:asciiTheme="majorBidi" w:eastAsiaTheme="minorEastAsia" w:hAnsiTheme="majorBidi" w:cstheme="majorBidi"/>
          <w:color w:val="000000" w:themeColor="text1"/>
          <w:sz w:val="22"/>
          <w:lang w:bidi="ar-SA"/>
        </w:rPr>
        <w:t xml:space="preserve"> </w:t>
      </w:r>
      <m:oMath>
        <m:r>
          <w:rPr>
            <w:rFonts w:ascii="Cambria Math" w:eastAsia="cmmi10" w:hAnsi="Cambria Math" w:cstheme="majorBidi"/>
            <w:color w:val="000000" w:themeColor="text1"/>
            <w:sz w:val="22"/>
            <w:lang w:bidi="ar-SA"/>
          </w:rPr>
          <m:t xml:space="preserve">a </m:t>
        </m:r>
        <m:r>
          <w:rPr>
            <w:rFonts w:ascii="Cambria Math" w:eastAsia="cmsy10" w:hAnsi="Cambria Math" w:cstheme="majorBidi"/>
            <w:color w:val="000000" w:themeColor="text1"/>
            <w:sz w:val="22"/>
            <w:lang w:bidi="ar-SA"/>
          </w:rPr>
          <m:t xml:space="preserve">∈ </m:t>
        </m:r>
        <m:r>
          <w:rPr>
            <w:rFonts w:ascii="Cambria Math" w:eastAsiaTheme="minorEastAsia" w:hAnsi="Cambria Math" w:cstheme="majorBidi"/>
            <w:color w:val="000000" w:themeColor="text1"/>
            <w:sz w:val="22"/>
            <w:lang w:bidi="ar-SA"/>
          </w:rPr>
          <m:t xml:space="preserve">AP </m:t>
        </m:r>
      </m:oMath>
      <w:r w:rsidR="00210C34">
        <w:rPr>
          <w:rFonts w:asciiTheme="majorBidi" w:eastAsiaTheme="minorEastAsia" w:hAnsiTheme="majorBidi" w:cstheme="majorBidi"/>
          <w:color w:val="000000" w:themeColor="text1"/>
          <w:sz w:val="22"/>
          <w:lang w:bidi="ar-SA"/>
        </w:rPr>
        <w:t>checks that</w:t>
      </w:r>
      <w:r w:rsidRPr="001543B8">
        <w:rPr>
          <w:rFonts w:asciiTheme="majorBidi" w:hAnsiTheme="majorBidi" w:cstheme="majorBidi"/>
          <w:color w:val="000000" w:themeColor="text1"/>
          <w:sz w:val="22"/>
        </w:rPr>
        <w:t xml:space="preserve"> </w:t>
      </w:r>
      <w:r w:rsidR="00210C34">
        <w:rPr>
          <w:rFonts w:asciiTheme="majorBidi" w:hAnsiTheme="majorBidi" w:cstheme="majorBidi"/>
          <w:color w:val="000000" w:themeColor="text1"/>
          <w:sz w:val="22"/>
        </w:rPr>
        <w:t>the given</w:t>
      </w:r>
      <w:r w:rsidRPr="001543B8">
        <w:rPr>
          <w:rFonts w:asciiTheme="majorBidi" w:hAnsiTheme="majorBidi" w:cstheme="majorBidi"/>
          <w:color w:val="000000" w:themeColor="text1"/>
          <w:sz w:val="22"/>
        </w:rPr>
        <w:t xml:space="preserve"> statement or assertion </w:t>
      </w:r>
      <w:r w:rsidR="00210C34">
        <w:rPr>
          <w:rFonts w:asciiTheme="majorBidi" w:hAnsiTheme="majorBidi" w:cstheme="majorBidi"/>
          <w:color w:val="000000" w:themeColor="text1"/>
          <w:sz w:val="22"/>
        </w:rPr>
        <w:t xml:space="preserve">is true on a state. </w:t>
      </w:r>
      <w:r w:rsidRPr="001543B8">
        <w:rPr>
          <w:rFonts w:asciiTheme="majorBidi" w:eastAsiaTheme="minorEastAsia" w:hAnsiTheme="majorBidi" w:cstheme="majorBidi"/>
          <w:color w:val="000000" w:themeColor="text1"/>
          <w:sz w:val="22"/>
          <w:lang w:bidi="ar-SA"/>
        </w:rPr>
        <w:t>T</w:t>
      </w:r>
      <w:r w:rsidR="00BE6FDB" w:rsidRPr="001543B8">
        <w:rPr>
          <w:rFonts w:asciiTheme="majorBidi" w:eastAsiaTheme="minorEastAsia" w:hAnsiTheme="majorBidi" w:cstheme="majorBidi"/>
          <w:color w:val="000000" w:themeColor="text1"/>
          <w:sz w:val="22"/>
          <w:lang w:bidi="ar-SA"/>
        </w:rPr>
        <w:t>ypically, the atoms are assertions about the values of control variables (e.g., locations in program graphs) or the values of program variables.</w:t>
      </w:r>
    </w:p>
    <w:p w14:paraId="7BCBF796" w14:textId="4B029CF9" w:rsidR="00BC2284" w:rsidRPr="00BC2284" w:rsidDel="00A809B9" w:rsidRDefault="00BC2284" w:rsidP="00E768AA">
      <w:pPr>
        <w:pStyle w:val="ae"/>
        <w:numPr>
          <w:ilvl w:val="0"/>
          <w:numId w:val="54"/>
        </w:numPr>
        <w:autoSpaceDE w:val="0"/>
        <w:autoSpaceDN w:val="0"/>
        <w:adjustRightInd w:val="0"/>
        <w:spacing w:after="0" w:line="264" w:lineRule="auto"/>
        <w:ind w:left="643" w:right="0"/>
        <w:jc w:val="left"/>
        <w:rPr>
          <w:del w:id="201" w:author="אלנה רווה" w:date="2017-01-17T12:36:00Z"/>
          <w:rFonts w:asciiTheme="majorBidi" w:eastAsiaTheme="minorEastAsia" w:hAnsiTheme="majorBidi" w:cstheme="majorBidi"/>
          <w:color w:val="auto"/>
          <w:sz w:val="22"/>
          <w:lang w:bidi="ar-SA"/>
        </w:rPr>
      </w:pPr>
      <w:r w:rsidRPr="00BC2284">
        <w:rPr>
          <w:rFonts w:asciiTheme="majorBidi" w:eastAsiaTheme="minorEastAsia" w:hAnsiTheme="majorBidi" w:cstheme="majorBidi"/>
          <w:b/>
          <w:bCs/>
          <w:color w:val="auto"/>
          <w:sz w:val="22"/>
          <w:lang w:bidi="ar-SA"/>
        </w:rPr>
        <w:t xml:space="preserve">The </w:t>
      </w:r>
      <w:r w:rsidRPr="00BC2284">
        <w:rPr>
          <w:rFonts w:asciiTheme="majorBidi" w:eastAsia="cmsy10" w:hAnsiTheme="majorBidi" w:cstheme="majorBidi"/>
          <w:b/>
          <w:bCs/>
          <w:color w:val="auto"/>
          <w:sz w:val="22"/>
          <w:lang w:bidi="ar-SA"/>
        </w:rPr>
        <w:t>next</w:t>
      </w:r>
      <w:r w:rsidRPr="00BC2284">
        <w:rPr>
          <w:rFonts w:asciiTheme="majorBidi" w:eastAsiaTheme="minorEastAsia" w:hAnsiTheme="majorBidi" w:cstheme="majorBidi"/>
          <w:b/>
          <w:bCs/>
          <w:color w:val="auto"/>
          <w:sz w:val="22"/>
          <w:lang w:bidi="ar-SA"/>
        </w:rPr>
        <w:t>-modality</w:t>
      </w:r>
      <w:r w:rsidRPr="00BC2284">
        <w:rPr>
          <w:rFonts w:asciiTheme="majorBidi" w:eastAsiaTheme="minorEastAsia" w:hAnsiTheme="majorBidi" w:cstheme="majorBidi"/>
          <w:color w:val="auto"/>
          <w:sz w:val="22"/>
          <w:lang w:bidi="ar-SA"/>
        </w:rPr>
        <w:t xml:space="preserve"> is a unary prefix operator and requires a single LTL formula as</w:t>
      </w:r>
      <w:ins w:id="202" w:author="אלנה רווה" w:date="2017-01-17T12:36:00Z">
        <w:r w:rsidR="00A809B9">
          <w:rPr>
            <w:rFonts w:asciiTheme="majorBidi" w:eastAsiaTheme="minorEastAsia" w:hAnsiTheme="majorBidi" w:cstheme="majorBidi"/>
            <w:color w:val="auto"/>
            <w:sz w:val="22"/>
            <w:lang w:bidi="ar-SA"/>
          </w:rPr>
          <w:t xml:space="preserve"> </w:t>
        </w:r>
      </w:ins>
    </w:p>
    <w:p w14:paraId="7F9940AF" w14:textId="78CC482D" w:rsidR="00BE6FDB" w:rsidRPr="00A809B9" w:rsidRDefault="00BE6FDB">
      <w:pPr>
        <w:pStyle w:val="ae"/>
        <w:numPr>
          <w:ilvl w:val="0"/>
          <w:numId w:val="54"/>
        </w:numPr>
        <w:autoSpaceDE w:val="0"/>
        <w:autoSpaceDN w:val="0"/>
        <w:adjustRightInd w:val="0"/>
        <w:spacing w:after="0" w:line="264" w:lineRule="auto"/>
        <w:ind w:left="643" w:right="0"/>
        <w:jc w:val="left"/>
        <w:rPr>
          <w:rFonts w:asciiTheme="majorBidi" w:eastAsiaTheme="minorEastAsia" w:hAnsiTheme="majorBidi" w:cstheme="majorBidi"/>
          <w:color w:val="auto"/>
          <w:sz w:val="22"/>
          <w:lang w:bidi="ar-SA"/>
          <w:rPrChange w:id="203" w:author="אלנה רווה" w:date="2017-01-17T12:36:00Z">
            <w:rPr>
              <w:rFonts w:eastAsiaTheme="minorEastAsia"/>
              <w:lang w:bidi="ar-SA"/>
            </w:rPr>
          </w:rPrChange>
        </w:rPr>
        <w:pPrChange w:id="204" w:author="אלנה רווה" w:date="2017-01-17T12:36:00Z">
          <w:pPr>
            <w:pStyle w:val="ae"/>
            <w:numPr>
              <w:numId w:val="54"/>
            </w:numPr>
            <w:autoSpaceDE w:val="0"/>
            <w:autoSpaceDN w:val="0"/>
            <w:adjustRightInd w:val="0"/>
            <w:spacing w:before="120" w:after="0" w:line="264" w:lineRule="auto"/>
            <w:ind w:left="640" w:right="0" w:hanging="357"/>
            <w:jc w:val="left"/>
          </w:pPr>
        </w:pPrChange>
      </w:pPr>
      <w:r w:rsidRPr="00A809B9">
        <w:rPr>
          <w:rFonts w:asciiTheme="majorBidi" w:eastAsiaTheme="minorEastAsia" w:hAnsiTheme="majorBidi" w:cstheme="majorBidi"/>
          <w:noProof/>
          <w:color w:val="auto"/>
          <w:sz w:val="22"/>
          <w:lang w:bidi="ar-SA"/>
          <w:rPrChange w:id="205" w:author="אלנה רווה" w:date="2017-01-17T12:36:00Z">
            <w:rPr>
              <w:rFonts w:eastAsiaTheme="minorEastAsia"/>
              <w:noProof/>
              <w:lang w:bidi="ar-SA"/>
            </w:rPr>
          </w:rPrChange>
        </w:rPr>
        <w:t>argument</w:t>
      </w:r>
      <w:r w:rsidRPr="00A809B9">
        <w:rPr>
          <w:rFonts w:asciiTheme="majorBidi" w:eastAsiaTheme="minorEastAsia" w:hAnsiTheme="majorBidi" w:cstheme="majorBidi"/>
          <w:color w:val="auto"/>
          <w:sz w:val="22"/>
          <w:lang w:bidi="ar-SA"/>
          <w:rPrChange w:id="206" w:author="אלנה רווה" w:date="2017-01-17T12:36:00Z">
            <w:rPr>
              <w:rFonts w:eastAsiaTheme="minorEastAsia"/>
              <w:lang w:bidi="ar-SA"/>
            </w:rPr>
          </w:rPrChange>
        </w:rPr>
        <w:t xml:space="preserve">. Formula </w:t>
      </w:r>
      <m:oMath>
        <m:r>
          <w:rPr>
            <w:rFonts w:ascii="Cambria Math" w:eastAsiaTheme="minorEastAsia" w:hAnsi="Cambria Math" w:cstheme="majorBidi"/>
            <w:color w:val="auto"/>
            <w:sz w:val="22"/>
            <w:lang w:bidi="ar-SA"/>
            <w:rPrChange w:id="207" w:author="אלנה רווה" w:date="2017-01-17T12:36:00Z">
              <w:rPr>
                <w:rFonts w:ascii="Cambria Math" w:eastAsiaTheme="minorEastAsia" w:hAnsi="Cambria Math"/>
                <w:lang w:bidi="ar-SA"/>
              </w:rPr>
            </w:rPrChange>
          </w:rPr>
          <m:t xml:space="preserve">φ   </m:t>
        </m:r>
      </m:oMath>
      <w:r w:rsidR="00334C57" w:rsidRPr="00A809B9">
        <w:rPr>
          <w:rFonts w:asciiTheme="majorBidi" w:eastAsiaTheme="minorEastAsia" w:hAnsiTheme="majorBidi" w:cstheme="majorBidi"/>
          <w:color w:val="auto"/>
          <w:sz w:val="22"/>
          <w:lang w:bidi="ar-SA"/>
          <w:rPrChange w:id="208" w:author="אלנה רווה" w:date="2017-01-17T12:36:00Z">
            <w:rPr>
              <w:rFonts w:eastAsiaTheme="minorEastAsia"/>
              <w:lang w:bidi="ar-SA"/>
            </w:rPr>
          </w:rPrChange>
        </w:rPr>
        <w:t>h</w:t>
      </w:r>
      <w:r w:rsidRPr="00A809B9">
        <w:rPr>
          <w:rFonts w:asciiTheme="majorBidi" w:eastAsiaTheme="minorEastAsia" w:hAnsiTheme="majorBidi" w:cstheme="majorBidi"/>
          <w:color w:val="auto"/>
          <w:sz w:val="22"/>
          <w:lang w:bidi="ar-SA"/>
          <w:rPrChange w:id="209" w:author="אלנה רווה" w:date="2017-01-17T12:36:00Z">
            <w:rPr>
              <w:rFonts w:eastAsiaTheme="minorEastAsia"/>
              <w:lang w:bidi="ar-SA"/>
            </w:rPr>
          </w:rPrChange>
        </w:rPr>
        <w:t xml:space="preserve">olds at the current moment, if </w:t>
      </w:r>
      <m:oMath>
        <m:r>
          <w:rPr>
            <w:rFonts w:ascii="Cambria Math" w:eastAsia="cmmi10" w:hAnsi="Cambria Math" w:cstheme="majorBidi"/>
            <w:color w:val="auto"/>
            <w:sz w:val="22"/>
            <w:lang w:bidi="ar-SA"/>
            <w:rPrChange w:id="210" w:author="אלנה רווה" w:date="2017-01-17T12:36:00Z">
              <w:rPr>
                <w:rFonts w:ascii="Cambria Math" w:eastAsia="cmmi10" w:hAnsi="Cambria Math"/>
                <w:lang w:bidi="ar-SA"/>
              </w:rPr>
            </w:rPrChange>
          </w:rPr>
          <m:t>φ</m:t>
        </m:r>
      </m:oMath>
      <w:r w:rsidRPr="00A809B9">
        <w:rPr>
          <w:rFonts w:asciiTheme="majorBidi" w:eastAsia="cmmi10" w:hAnsiTheme="majorBidi" w:cstheme="majorBidi"/>
          <w:i/>
          <w:iCs/>
          <w:color w:val="auto"/>
          <w:sz w:val="22"/>
          <w:lang w:bidi="ar-SA"/>
          <w:rPrChange w:id="211" w:author="אלנה רווה" w:date="2017-01-17T12:36:00Z">
            <w:rPr>
              <w:rFonts w:eastAsia="cmmi10"/>
              <w:i/>
              <w:iCs/>
              <w:lang w:bidi="ar-SA"/>
            </w:rPr>
          </w:rPrChange>
        </w:rPr>
        <w:t xml:space="preserve"> </w:t>
      </w:r>
      <w:r w:rsidRPr="00A809B9">
        <w:rPr>
          <w:rFonts w:asciiTheme="majorBidi" w:eastAsiaTheme="minorEastAsia" w:hAnsiTheme="majorBidi" w:cstheme="majorBidi"/>
          <w:color w:val="auto"/>
          <w:sz w:val="22"/>
          <w:lang w:bidi="ar-SA"/>
          <w:rPrChange w:id="212" w:author="אלנה רווה" w:date="2017-01-17T12:36:00Z">
            <w:rPr>
              <w:rFonts w:eastAsiaTheme="minorEastAsia"/>
              <w:lang w:bidi="ar-SA"/>
            </w:rPr>
          </w:rPrChange>
        </w:rPr>
        <w:t>holds in the next “step”.</w:t>
      </w:r>
    </w:p>
    <w:p w14:paraId="2A0CDBF0" w14:textId="77777777" w:rsidR="001543B8" w:rsidRPr="00BC2284" w:rsidDel="005906AE" w:rsidRDefault="001543B8" w:rsidP="001543B8">
      <w:pPr>
        <w:spacing w:after="0"/>
        <w:ind w:left="283" w:right="0" w:firstLine="0"/>
        <w:rPr>
          <w:del w:id="213" w:author="adm" w:date="2016-12-20T10:07:00Z"/>
          <w:rFonts w:asciiTheme="majorBidi" w:eastAsiaTheme="minorEastAsia" w:hAnsiTheme="majorBidi" w:cstheme="majorBidi"/>
          <w:color w:val="auto"/>
          <w:sz w:val="22"/>
          <w:lang w:bidi="ar-SA"/>
        </w:rPr>
      </w:pPr>
    </w:p>
    <w:p w14:paraId="5262EFD5" w14:textId="4A5771FE" w:rsidR="00BE6FDB" w:rsidRPr="00BC2284" w:rsidRDefault="00BE6FDB" w:rsidP="00E768AA">
      <w:pPr>
        <w:pStyle w:val="ae"/>
        <w:numPr>
          <w:ilvl w:val="0"/>
          <w:numId w:val="54"/>
        </w:numPr>
        <w:autoSpaceDE w:val="0"/>
        <w:autoSpaceDN w:val="0"/>
        <w:adjustRightInd w:val="0"/>
        <w:spacing w:before="120" w:after="0" w:line="264" w:lineRule="auto"/>
        <w:ind w:left="640" w:right="0" w:hanging="357"/>
        <w:jc w:val="left"/>
        <w:rPr>
          <w:rFonts w:asciiTheme="majorBidi" w:eastAsiaTheme="minorEastAsia" w:hAnsiTheme="majorBidi" w:cstheme="majorBidi"/>
          <w:color w:val="auto"/>
          <w:sz w:val="22"/>
          <w:lang w:bidi="ar-SA"/>
        </w:rPr>
      </w:pPr>
      <w:r w:rsidRPr="00BC2284">
        <w:rPr>
          <w:rFonts w:asciiTheme="majorBidi" w:eastAsiaTheme="minorEastAsia" w:hAnsiTheme="majorBidi" w:cstheme="majorBidi"/>
          <w:b/>
          <w:bCs/>
          <w:color w:val="auto"/>
          <w:sz w:val="22"/>
          <w:lang w:bidi="ar-SA"/>
        </w:rPr>
        <w:t>The Until-modality</w:t>
      </w:r>
      <w:r w:rsidRPr="00BC2284">
        <w:rPr>
          <w:rFonts w:asciiTheme="majorBidi" w:eastAsiaTheme="minorEastAsia" w:hAnsiTheme="majorBidi" w:cstheme="majorBidi"/>
          <w:color w:val="auto"/>
          <w:sz w:val="22"/>
          <w:lang w:bidi="ar-SA"/>
        </w:rPr>
        <w:t xml:space="preserve"> is a binary infix operator and requires two LTL formulae as </w:t>
      </w:r>
      <w:r w:rsidRPr="00BC2284">
        <w:rPr>
          <w:rFonts w:asciiTheme="majorBidi" w:eastAsiaTheme="minorEastAsia" w:hAnsiTheme="majorBidi" w:cstheme="majorBidi"/>
          <w:noProof/>
          <w:color w:val="auto"/>
          <w:sz w:val="22"/>
          <w:lang w:bidi="ar-SA"/>
        </w:rPr>
        <w:t>argument</w:t>
      </w:r>
      <w:r w:rsidRPr="00BC2284">
        <w:rPr>
          <w:rFonts w:asciiTheme="majorBidi" w:eastAsiaTheme="minorEastAsia" w:hAnsiTheme="majorBidi" w:cstheme="majorBidi"/>
          <w:color w:val="auto"/>
          <w:sz w:val="22"/>
          <w:lang w:bidi="ar-SA"/>
        </w:rPr>
        <w:t xml:space="preserve">. Formula </w:t>
      </w:r>
      <w:bookmarkStart w:id="214" w:name="OLE_LINK9"/>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1</m:t>
            </m:r>
          </m:sub>
        </m:sSub>
        <w:bookmarkEnd w:id="214"/>
        <m:r>
          <w:rPr>
            <w:rFonts w:ascii="Cambria Math" w:eastAsiaTheme="minorEastAsia" w:hAnsi="Cambria Math" w:cstheme="majorBidi"/>
            <w:color w:val="auto"/>
            <w:sz w:val="22"/>
            <w:lang w:bidi="ar-SA"/>
          </w:rPr>
          <m:t xml:space="preserve"> U</m:t>
        </m:r>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 xml:space="preserve"> φ</m:t>
            </m:r>
          </m:e>
          <m:sub>
            <m:r>
              <w:rPr>
                <w:rFonts w:ascii="Cambria Math" w:eastAsiaTheme="minorEastAsia" w:hAnsi="Cambria Math" w:cstheme="majorBidi"/>
                <w:color w:val="auto"/>
                <w:sz w:val="22"/>
                <w:lang w:bidi="ar-SA"/>
              </w:rPr>
              <m:t>2</m:t>
            </m:r>
          </m:sub>
        </m:sSub>
      </m:oMath>
      <w:r w:rsidRPr="00BC2284">
        <w:rPr>
          <w:rFonts w:asciiTheme="majorBidi" w:eastAsia="cmr8" w:hAnsiTheme="majorBidi" w:cstheme="majorBidi"/>
          <w:color w:val="auto"/>
          <w:sz w:val="22"/>
          <w:lang w:bidi="ar-SA"/>
        </w:rPr>
        <w:t xml:space="preserve"> </w:t>
      </w:r>
      <w:r w:rsidRPr="00BC2284">
        <w:rPr>
          <w:rFonts w:asciiTheme="majorBidi" w:eastAsiaTheme="minorEastAsia" w:hAnsiTheme="majorBidi" w:cstheme="majorBidi"/>
          <w:color w:val="auto"/>
          <w:sz w:val="22"/>
          <w:lang w:bidi="ar-SA"/>
        </w:rPr>
        <w:t xml:space="preserve">holds at the current moment, if there is some future moment for which </w:t>
      </w:r>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2</m:t>
            </m:r>
          </m:sub>
        </m:sSub>
        <m:r>
          <w:rPr>
            <w:rFonts w:ascii="Cambria Math" w:eastAsiaTheme="minorEastAsia" w:hAnsi="Cambria Math" w:cstheme="majorBidi"/>
            <w:color w:val="auto"/>
            <w:sz w:val="22"/>
            <w:lang w:bidi="ar-SA"/>
          </w:rPr>
          <m:t xml:space="preserve"> </m:t>
        </m:r>
      </m:oMath>
      <w:r w:rsidRPr="00BC2284">
        <w:rPr>
          <w:rFonts w:asciiTheme="majorBidi" w:eastAsiaTheme="minorEastAsia" w:hAnsiTheme="majorBidi" w:cstheme="majorBidi"/>
          <w:color w:val="auto"/>
          <w:sz w:val="22"/>
          <w:lang w:bidi="ar-SA"/>
        </w:rPr>
        <w:t xml:space="preserve">holds and </w:t>
      </w:r>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1</m:t>
            </m:r>
          </m:sub>
        </m:sSub>
        <m:r>
          <w:rPr>
            <w:rFonts w:ascii="Cambria Math" w:eastAsiaTheme="minorEastAsia" w:hAnsi="Cambria Math" w:cstheme="majorBidi"/>
            <w:color w:val="auto"/>
            <w:sz w:val="22"/>
            <w:lang w:bidi="ar-SA"/>
          </w:rPr>
          <m:t xml:space="preserve"> </m:t>
        </m:r>
      </m:oMath>
      <w:r w:rsidRPr="00BC2284">
        <w:rPr>
          <w:rFonts w:asciiTheme="majorBidi" w:eastAsiaTheme="minorEastAsia" w:hAnsiTheme="majorBidi" w:cstheme="majorBidi"/>
          <w:color w:val="auto"/>
          <w:sz w:val="22"/>
          <w:lang w:bidi="ar-SA"/>
        </w:rPr>
        <w:t>holds at all moments until that future moment.</w:t>
      </w:r>
    </w:p>
    <w:p w14:paraId="232260EA" w14:textId="77777777" w:rsidR="00BE6FDB" w:rsidRPr="00BC2284" w:rsidRDefault="00BE6FDB" w:rsidP="00E768AA">
      <w:pPr>
        <w:pStyle w:val="ae"/>
        <w:numPr>
          <w:ilvl w:val="0"/>
          <w:numId w:val="54"/>
        </w:numPr>
        <w:autoSpaceDE w:val="0"/>
        <w:autoSpaceDN w:val="0"/>
        <w:adjustRightInd w:val="0"/>
        <w:spacing w:after="0" w:line="264" w:lineRule="auto"/>
        <w:ind w:left="643" w:right="0"/>
        <w:jc w:val="left"/>
        <w:rPr>
          <w:rFonts w:asciiTheme="majorBidi" w:hAnsiTheme="majorBidi" w:cstheme="majorBidi"/>
          <w:b/>
          <w:bCs/>
          <w:sz w:val="22"/>
        </w:rPr>
      </w:pPr>
      <w:r w:rsidRPr="00BC2284">
        <w:rPr>
          <w:rFonts w:asciiTheme="majorBidi" w:hAnsiTheme="majorBidi" w:cstheme="majorBidi"/>
          <w:b/>
          <w:bCs/>
          <w:sz w:val="22"/>
        </w:rPr>
        <w:t>There are 2 additional temporal operators:</w:t>
      </w:r>
    </w:p>
    <w:p w14:paraId="78ECBFE7" w14:textId="6FD6BF6D" w:rsidR="00BE6FDB" w:rsidRPr="00B51214" w:rsidRDefault="00BE6FDB" w:rsidP="00E768AA">
      <w:pPr>
        <w:autoSpaceDE w:val="0"/>
        <w:autoSpaceDN w:val="0"/>
        <w:adjustRightInd w:val="0"/>
        <w:spacing w:after="0" w:line="264" w:lineRule="auto"/>
        <w:ind w:left="283" w:right="0"/>
        <w:jc w:val="left"/>
        <w:rPr>
          <w:rFonts w:asciiTheme="majorBidi" w:eastAsiaTheme="minorEastAsia" w:hAnsiTheme="majorBidi" w:cstheme="majorBidi"/>
          <w:color w:val="auto"/>
          <w:sz w:val="22"/>
          <w:lang w:bidi="ar-SA"/>
        </w:rPr>
      </w:pPr>
      <w:r w:rsidRPr="00B51214">
        <w:rPr>
          <w:rFonts w:asciiTheme="majorBidi" w:hAnsiTheme="majorBidi" w:cstheme="majorBidi"/>
          <w:sz w:val="22"/>
        </w:rPr>
        <w:lastRenderedPageBreak/>
        <w:t>◊</w:t>
      </w:r>
      <m:oMath>
        <m:r>
          <w:rPr>
            <w:rFonts w:ascii="Cambria Math" w:eastAsia="msam10" w:hAnsi="Cambria Math" w:cstheme="majorBidi"/>
            <w:color w:val="auto"/>
            <w:sz w:val="22"/>
            <w:lang w:bidi="ar-SA"/>
          </w:rPr>
          <m:t xml:space="preserve"> </m:t>
        </m:r>
      </m:oMath>
      <w:r w:rsidR="00067E1C">
        <w:rPr>
          <w:rFonts w:asciiTheme="majorBidi" w:hAnsiTheme="majorBidi" w:cstheme="majorBidi"/>
          <w:color w:val="auto"/>
          <w:sz w:val="22"/>
          <w:lang w:bidi="ar-SA"/>
        </w:rPr>
        <w:t xml:space="preserve">  </w:t>
      </w:r>
      <w:r w:rsidRPr="00B51214">
        <w:rPr>
          <w:rFonts w:asciiTheme="majorBidi" w:eastAsiaTheme="minorEastAsia" w:hAnsiTheme="majorBidi" w:cstheme="majorBidi"/>
          <w:color w:val="auto"/>
          <w:sz w:val="22"/>
          <w:lang w:bidi="ar-SA"/>
        </w:rPr>
        <w:t>“eventually” (eventually in the future)</w:t>
      </w:r>
    </w:p>
    <w:p w14:paraId="2D8B0B63" w14:textId="3E83AC8E" w:rsidR="00BE6FDB" w:rsidRPr="00B51214" w:rsidRDefault="00BE6FDB" w:rsidP="00E768AA">
      <w:pPr>
        <w:autoSpaceDE w:val="0"/>
        <w:autoSpaceDN w:val="0"/>
        <w:adjustRightInd w:val="0"/>
        <w:spacing w:after="0" w:line="264" w:lineRule="auto"/>
        <w:ind w:left="283" w:right="0"/>
        <w:rPr>
          <w:rFonts w:asciiTheme="majorBidi" w:eastAsiaTheme="minorEastAsia" w:hAnsiTheme="majorBidi" w:cstheme="majorBidi"/>
          <w:color w:val="auto"/>
          <w:sz w:val="22"/>
          <w:lang w:bidi="ar-SA"/>
        </w:rPr>
      </w:pPr>
      <w:del w:id="215" w:author="adm" w:date="2017-01-18T17:03:00Z">
        <w:r w:rsidDel="0054741D">
          <w:rPr>
            <w:rFonts w:asciiTheme="majorBidi" w:hAnsiTheme="majorBidi" w:cstheme="majorBidi"/>
            <w:sz w:val="22"/>
          </w:rPr>
          <w:delText>□</w:delText>
        </w:r>
        <w:r w:rsidRPr="00B51214" w:rsidDel="0054741D">
          <w:rPr>
            <w:rFonts w:asciiTheme="majorBidi" w:hAnsiTheme="majorBidi" w:cstheme="majorBidi"/>
            <w:sz w:val="22"/>
          </w:rPr>
          <w:delText xml:space="preserve"> </w:delText>
        </w:r>
        <w:r w:rsidRPr="00B51214" w:rsidDel="0054741D">
          <w:rPr>
            <w:rFonts w:asciiTheme="majorBidi" w:eastAsia="msam10" w:hAnsiTheme="majorBidi" w:cstheme="majorBidi"/>
            <w:color w:val="auto"/>
            <w:sz w:val="22"/>
            <w:lang w:bidi="ar-SA"/>
          </w:rPr>
          <w:delText xml:space="preserve"> </w:delText>
        </w:r>
        <w:r w:rsidRPr="00B51214" w:rsidDel="0054741D">
          <w:rPr>
            <w:rFonts w:asciiTheme="majorBidi" w:eastAsiaTheme="minorEastAsia" w:hAnsiTheme="majorBidi" w:cstheme="majorBidi"/>
            <w:color w:val="auto"/>
            <w:sz w:val="22"/>
            <w:lang w:bidi="ar-SA"/>
          </w:rPr>
          <w:delText>“</w:delText>
        </w:r>
      </w:del>
      <w:ins w:id="216" w:author="adm" w:date="2017-01-18T17:03:00Z">
        <w:r w:rsidR="0054741D">
          <w:rPr>
            <w:rFonts w:asciiTheme="majorBidi" w:hAnsiTheme="majorBidi" w:cstheme="majorBidi"/>
            <w:sz w:val="22"/>
          </w:rPr>
          <w:t>□</w:t>
        </w:r>
        <w:r w:rsidR="0054741D" w:rsidRPr="00B51214">
          <w:rPr>
            <w:rFonts w:asciiTheme="majorBidi" w:hAnsiTheme="majorBidi" w:cstheme="majorBidi"/>
            <w:sz w:val="22"/>
          </w:rPr>
          <w:t xml:space="preserve"> </w:t>
        </w:r>
        <w:r w:rsidR="0054741D">
          <w:rPr>
            <w:rFonts w:asciiTheme="majorBidi" w:hAnsiTheme="majorBidi" w:cstheme="majorBidi"/>
            <w:sz w:val="22"/>
          </w:rPr>
          <w:t xml:space="preserve"> </w:t>
        </w:r>
        <w:r w:rsidR="0054741D" w:rsidRPr="00B51214">
          <w:rPr>
            <w:rFonts w:asciiTheme="majorBidi" w:eastAsia="msam10" w:hAnsiTheme="majorBidi" w:cstheme="majorBidi"/>
            <w:color w:val="auto"/>
            <w:sz w:val="22"/>
            <w:lang w:bidi="ar-SA"/>
          </w:rPr>
          <w:t>“</w:t>
        </w:r>
      </w:ins>
      <w:r w:rsidRPr="00B51214">
        <w:rPr>
          <w:rFonts w:asciiTheme="majorBidi" w:eastAsiaTheme="minorEastAsia" w:hAnsiTheme="majorBidi" w:cstheme="majorBidi"/>
          <w:color w:val="auto"/>
          <w:sz w:val="22"/>
          <w:lang w:bidi="ar-SA"/>
        </w:rPr>
        <w:t>always” (now and forever in the future)</w:t>
      </w:r>
    </w:p>
    <w:p w14:paraId="4A40A237" w14:textId="77777777" w:rsidR="00BE6FDB" w:rsidRPr="00BC2284" w:rsidRDefault="00BE6FDB" w:rsidP="00E768AA">
      <w:pPr>
        <w:pStyle w:val="ae"/>
        <w:numPr>
          <w:ilvl w:val="0"/>
          <w:numId w:val="55"/>
        </w:numPr>
        <w:autoSpaceDE w:val="0"/>
        <w:autoSpaceDN w:val="0"/>
        <w:adjustRightInd w:val="0"/>
        <w:spacing w:after="0" w:line="264" w:lineRule="auto"/>
        <w:ind w:left="643" w:right="0"/>
        <w:rPr>
          <w:rFonts w:asciiTheme="majorBidi" w:hAnsiTheme="majorBidi" w:cstheme="majorBidi"/>
          <w:sz w:val="22"/>
        </w:rPr>
      </w:pPr>
      <w:r w:rsidRPr="00BC2284">
        <w:rPr>
          <w:rFonts w:asciiTheme="majorBidi" w:hAnsiTheme="majorBidi" w:cstheme="majorBidi"/>
          <w:sz w:val="22"/>
        </w:rPr>
        <w:t>By combining the temporal modalities ◊ and □, new temporal modalities are obtained</w:t>
      </w:r>
    </w:p>
    <w:p w14:paraId="50D6E6E2" w14:textId="77777777" w:rsidR="00E768AA" w:rsidRDefault="00BE6FDB" w:rsidP="00E768AA">
      <w:pPr>
        <w:autoSpaceDE w:val="0"/>
        <w:autoSpaceDN w:val="0"/>
        <w:adjustRightInd w:val="0"/>
        <w:spacing w:after="0" w:line="264" w:lineRule="auto"/>
        <w:ind w:left="283" w:right="0"/>
        <w:jc w:val="left"/>
        <w:rPr>
          <w:rFonts w:asciiTheme="majorBidi" w:eastAsia="msam10" w:hAnsiTheme="majorBidi" w:cstheme="majorBidi"/>
          <w:color w:val="auto"/>
          <w:sz w:val="22"/>
          <w:lang w:bidi="ar-SA"/>
        </w:rPr>
      </w:pPr>
      <w:r>
        <w:rPr>
          <w:rFonts w:asciiTheme="majorBidi" w:hAnsiTheme="majorBidi" w:cstheme="majorBidi"/>
          <w:sz w:val="22"/>
        </w:rPr>
        <w:t>□</w:t>
      </w:r>
      <w:r w:rsidRPr="00B51214">
        <w:rPr>
          <w:rFonts w:asciiTheme="majorBidi" w:hAnsiTheme="majorBidi" w:cstheme="majorBidi"/>
          <w:sz w:val="22"/>
        </w:rPr>
        <w:t>◊</w:t>
      </w:r>
      <m:oMath>
        <m:r>
          <w:rPr>
            <w:rFonts w:ascii="Cambria Math" w:eastAsia="cmmi10" w:hAnsi="Cambria Math" w:cstheme="majorBidi"/>
            <w:color w:val="auto"/>
            <w:sz w:val="22"/>
            <w:lang w:bidi="ar-SA"/>
          </w:rPr>
          <m:t>φ</m:t>
        </m:r>
      </m:oMath>
      <w:r w:rsidRPr="00B51214">
        <w:rPr>
          <w:rFonts w:asciiTheme="majorBidi" w:eastAsia="cmmi10" w:hAnsiTheme="majorBidi" w:cstheme="majorBidi"/>
          <w:i/>
          <w:iCs/>
          <w:color w:val="auto"/>
          <w:sz w:val="22"/>
          <w:lang w:bidi="ar-SA"/>
        </w:rPr>
        <w:t xml:space="preserve"> </w:t>
      </w:r>
      <w:r w:rsidRPr="00B51214">
        <w:rPr>
          <w:rFonts w:asciiTheme="majorBidi" w:eastAsia="msam10" w:hAnsiTheme="majorBidi" w:cstheme="majorBidi"/>
          <w:color w:val="auto"/>
          <w:sz w:val="22"/>
          <w:lang w:bidi="ar-SA"/>
        </w:rPr>
        <w:t xml:space="preserve">“infinitely often </w:t>
      </w:r>
      <m:oMath>
        <m:r>
          <w:rPr>
            <w:rFonts w:ascii="Cambria Math" w:eastAsia="cmmi10" w:hAnsi="Cambria Math" w:cstheme="majorBidi"/>
            <w:color w:val="auto"/>
            <w:sz w:val="22"/>
            <w:lang w:bidi="ar-SA"/>
          </w:rPr>
          <m:t>φ</m:t>
        </m:r>
      </m:oMath>
      <w:r w:rsidRPr="00B51214">
        <w:rPr>
          <w:rFonts w:asciiTheme="majorBidi" w:eastAsia="msam10" w:hAnsiTheme="majorBidi" w:cstheme="majorBidi"/>
          <w:color w:val="auto"/>
          <w:sz w:val="22"/>
          <w:lang w:bidi="ar-SA"/>
        </w:rPr>
        <w:t>”</w:t>
      </w:r>
    </w:p>
    <w:p w14:paraId="611B1C8F" w14:textId="4706528D" w:rsidR="00133854" w:rsidRDefault="003F13FA" w:rsidP="0054741D">
      <w:pPr>
        <w:autoSpaceDE w:val="0"/>
        <w:autoSpaceDN w:val="0"/>
        <w:adjustRightInd w:val="0"/>
        <w:spacing w:after="120" w:line="264" w:lineRule="auto"/>
        <w:ind w:left="278" w:right="0"/>
        <w:jc w:val="left"/>
        <w:rPr>
          <w:rFonts w:asciiTheme="majorBidi" w:eastAsia="msam10" w:hAnsiTheme="majorBidi" w:cstheme="majorBidi"/>
          <w:color w:val="auto"/>
          <w:sz w:val="22"/>
          <w:lang w:bidi="ar-SA"/>
        </w:rPr>
      </w:pPr>
      <w:del w:id="217" w:author="adm" w:date="2017-01-18T17:03:00Z">
        <w:r w:rsidDel="0054741D">
          <w:rPr>
            <w:rFonts w:asciiTheme="majorBidi" w:hAnsiTheme="majorBidi" w:cstheme="majorBidi"/>
            <w:sz w:val="22"/>
          </w:rPr>
          <w:delText xml:space="preserve">  </w:delText>
        </w:r>
      </w:del>
      <w:r w:rsidR="00BE6FDB" w:rsidRPr="00B51214">
        <w:rPr>
          <w:rFonts w:asciiTheme="majorBidi" w:hAnsiTheme="majorBidi" w:cstheme="majorBidi"/>
          <w:sz w:val="22"/>
        </w:rPr>
        <w:t>◊</w:t>
      </w:r>
      <m:oMath>
        <m:r>
          <m:rPr>
            <m:sty m:val="p"/>
          </m:rPr>
          <w:rPr>
            <w:rFonts w:ascii="Cambria Math" w:hAnsi="Cambria Math" w:cstheme="majorBidi"/>
            <w:sz w:val="22"/>
          </w:rPr>
          <m:t>□</m:t>
        </m:r>
        <m:r>
          <w:rPr>
            <w:rFonts w:ascii="Cambria Math" w:eastAsia="cmmi10" w:hAnsi="Cambria Math" w:cstheme="majorBidi"/>
            <w:color w:val="auto"/>
            <w:sz w:val="22"/>
            <w:lang w:bidi="ar-SA"/>
          </w:rPr>
          <m:t>φ</m:t>
        </m:r>
      </m:oMath>
      <w:r w:rsidR="00BE6FDB" w:rsidRPr="00B51214">
        <w:rPr>
          <w:rFonts w:asciiTheme="majorBidi" w:eastAsia="cmmi10" w:hAnsiTheme="majorBidi" w:cstheme="majorBidi"/>
          <w:i/>
          <w:iCs/>
          <w:color w:val="auto"/>
          <w:sz w:val="22"/>
          <w:lang w:bidi="ar-SA"/>
        </w:rPr>
        <w:t xml:space="preserve"> </w:t>
      </w:r>
      <w:r w:rsidR="00BE6FDB" w:rsidRPr="00B51214">
        <w:rPr>
          <w:rFonts w:asciiTheme="majorBidi" w:eastAsia="msam10" w:hAnsiTheme="majorBidi" w:cstheme="majorBidi"/>
          <w:color w:val="auto"/>
          <w:sz w:val="22"/>
          <w:lang w:bidi="ar-SA"/>
        </w:rPr>
        <w:t xml:space="preserve">“eventually forever </w:t>
      </w:r>
      <m:oMath>
        <m:r>
          <w:rPr>
            <w:rFonts w:ascii="Cambria Math" w:eastAsia="cmmi10" w:hAnsi="Cambria Math" w:cstheme="majorBidi"/>
            <w:color w:val="auto"/>
            <w:sz w:val="22"/>
            <w:lang w:bidi="ar-SA"/>
          </w:rPr>
          <m:t>φ</m:t>
        </m:r>
      </m:oMath>
      <w:r w:rsidR="00BE6FDB" w:rsidRPr="00B51214">
        <w:rPr>
          <w:rFonts w:asciiTheme="majorBidi" w:eastAsia="msam10" w:hAnsiTheme="majorBidi" w:cstheme="majorBidi"/>
          <w:color w:val="auto"/>
          <w:sz w:val="22"/>
          <w:lang w:bidi="ar-SA"/>
        </w:rPr>
        <w:t>”</w:t>
      </w:r>
    </w:p>
    <w:p w14:paraId="5EC39BC6" w14:textId="6D03E5F2" w:rsidR="00795826" w:rsidRPr="00795826" w:rsidRDefault="00795826" w:rsidP="00C46DE0">
      <w:pPr>
        <w:tabs>
          <w:tab w:val="left" w:pos="720"/>
        </w:tabs>
        <w:autoSpaceDE w:val="0"/>
        <w:autoSpaceDN w:val="0"/>
        <w:adjustRightInd w:val="0"/>
        <w:spacing w:after="120" w:line="240" w:lineRule="auto"/>
        <w:ind w:left="0" w:right="0" w:firstLine="0"/>
        <w:jc w:val="left"/>
        <w:rPr>
          <w:rFonts w:asciiTheme="majorBidi" w:eastAsiaTheme="minorEastAsia" w:hAnsiTheme="majorBidi" w:cstheme="majorBidi"/>
          <w:b/>
          <w:bCs/>
          <w:sz w:val="22"/>
          <w:u w:val="single"/>
          <w:lang w:bidi="ar-SA"/>
        </w:rPr>
      </w:pPr>
      <w:r w:rsidRPr="00795826">
        <w:rPr>
          <w:rFonts w:asciiTheme="majorBidi" w:eastAsiaTheme="minorEastAsia" w:hAnsiTheme="majorBidi" w:cstheme="majorBidi"/>
          <w:b/>
          <w:bCs/>
          <w:sz w:val="22"/>
          <w:u w:val="single"/>
          <w:lang w:bidi="ar-SA"/>
        </w:rPr>
        <w:t>Semantics of LT</w:t>
      </w:r>
      <w:r>
        <w:rPr>
          <w:rFonts w:asciiTheme="majorBidi" w:eastAsiaTheme="minorEastAsia" w:hAnsiTheme="majorBidi" w:cstheme="majorBidi"/>
          <w:b/>
          <w:bCs/>
          <w:sz w:val="22"/>
          <w:u w:val="single"/>
          <w:lang w:bidi="ar-SA"/>
        </w:rPr>
        <w:t xml:space="preserve">L over Paths and States: </w:t>
      </w:r>
    </w:p>
    <w:tbl>
      <w:tblPr>
        <w:tblStyle w:val="af"/>
        <w:tblW w:w="0" w:type="auto"/>
        <w:tblInd w:w="120" w:type="dxa"/>
        <w:tblLayout w:type="fixed"/>
        <w:tblLook w:val="04A0" w:firstRow="1" w:lastRow="0" w:firstColumn="1" w:lastColumn="0" w:noHBand="0" w:noVBand="1"/>
      </w:tblPr>
      <w:tblGrid>
        <w:gridCol w:w="8097"/>
      </w:tblGrid>
      <w:tr w:rsidR="00795826" w14:paraId="2C6CE476" w14:textId="77777777" w:rsidTr="003A5D05">
        <w:tc>
          <w:tcPr>
            <w:tcW w:w="8097" w:type="dxa"/>
          </w:tcPr>
          <w:p w14:paraId="45997D68" w14:textId="77777777" w:rsidR="00795826" w:rsidRDefault="00795826" w:rsidP="00C46DE0">
            <w:pPr>
              <w:spacing w:after="0"/>
              <w:ind w:left="0" w:right="0" w:firstLine="0"/>
            </w:pPr>
            <w:r>
              <w:rPr>
                <w:noProof/>
                <w:lang w:bidi="ar-SA"/>
              </w:rPr>
              <w:drawing>
                <wp:inline distT="0" distB="0" distL="0" distR="0" wp14:anchorId="6564EFF4" wp14:editId="6C565B60">
                  <wp:extent cx="5010838" cy="413468"/>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461" t="33955" r="32107" b="60316"/>
                          <a:stretch/>
                        </pic:blipFill>
                        <pic:spPr bwMode="auto">
                          <a:xfrm>
                            <a:off x="0" y="0"/>
                            <a:ext cx="5017239" cy="413996"/>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5C4E5F70" w14:textId="77777777" w:rsidTr="003A5D05">
        <w:trPr>
          <w:trHeight w:val="218"/>
        </w:trPr>
        <w:tc>
          <w:tcPr>
            <w:tcW w:w="8097" w:type="dxa"/>
          </w:tcPr>
          <w:p w14:paraId="688548FF" w14:textId="2F67F238" w:rsidR="00795826" w:rsidRPr="003F13FA" w:rsidRDefault="00B46BDB" w:rsidP="00C46DE0">
            <w:pPr>
              <w:spacing w:after="0"/>
              <w:ind w:left="0" w:right="0" w:firstLine="0"/>
              <w:rPr>
                <w:i/>
                <w:sz w:val="22"/>
              </w:rPr>
            </w:pPr>
            <m:oMath>
              <m:r>
                <w:rPr>
                  <w:rFonts w:ascii="Cambria Math" w:hAnsi="Cambria Math"/>
                  <w:color w:val="000000" w:themeColor="text1"/>
                  <w:sz w:val="22"/>
                </w:rPr>
                <m:t>a</m:t>
              </m:r>
            </m:oMath>
            <w:r w:rsidR="00795826" w:rsidRPr="003F13FA">
              <w:rPr>
                <w:i/>
                <w:sz w:val="22"/>
              </w:rPr>
              <w:t xml:space="preserve"> </w:t>
            </w:r>
            <w:r w:rsidR="00795826" w:rsidRPr="003F13FA">
              <w:rPr>
                <w:iCs/>
                <w:sz w:val="22"/>
              </w:rPr>
              <w:t>has to  hold at the current state</w:t>
            </w:r>
          </w:p>
        </w:tc>
      </w:tr>
      <w:tr w:rsidR="00795826" w14:paraId="37648F6C" w14:textId="77777777" w:rsidTr="003A5D05">
        <w:tc>
          <w:tcPr>
            <w:tcW w:w="8097" w:type="dxa"/>
          </w:tcPr>
          <w:p w14:paraId="45B02EBE" w14:textId="77777777" w:rsidR="00795826" w:rsidRPr="003F13FA" w:rsidRDefault="00795826" w:rsidP="00C46DE0">
            <w:pPr>
              <w:spacing w:after="0"/>
              <w:ind w:left="0" w:right="0" w:firstLine="0"/>
              <w:rPr>
                <w:noProof/>
                <w:lang w:bidi="ar-SA"/>
              </w:rPr>
            </w:pPr>
          </w:p>
          <w:p w14:paraId="12FE0DD0" w14:textId="77777777" w:rsidR="00795826" w:rsidRPr="003F13FA" w:rsidRDefault="00795826" w:rsidP="00C46DE0">
            <w:pPr>
              <w:spacing w:after="0"/>
              <w:ind w:left="0" w:right="0" w:firstLine="0"/>
            </w:pPr>
            <w:r w:rsidRPr="003F13FA">
              <w:rPr>
                <w:noProof/>
                <w:lang w:bidi="ar-SA"/>
              </w:rPr>
              <w:drawing>
                <wp:inline distT="0" distB="0" distL="0" distR="0" wp14:anchorId="47FC55C1" wp14:editId="3672ABE6">
                  <wp:extent cx="5232538" cy="438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937" t="30243" r="32143" b="62466"/>
                          <a:stretch/>
                        </pic:blipFill>
                        <pic:spPr bwMode="auto">
                          <a:xfrm>
                            <a:off x="0" y="0"/>
                            <a:ext cx="5232538" cy="438150"/>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2FE3BD4D" w14:textId="77777777" w:rsidTr="003A5D05">
        <w:tc>
          <w:tcPr>
            <w:tcW w:w="8097" w:type="dxa"/>
          </w:tcPr>
          <w:p w14:paraId="27DEF82E" w14:textId="77777777" w:rsidR="00795826" w:rsidRPr="003F13FA" w:rsidRDefault="00795826" w:rsidP="00C46DE0">
            <w:pPr>
              <w:spacing w:after="0"/>
              <w:ind w:left="0" w:right="0" w:firstLine="0"/>
              <w:rPr>
                <w:i/>
                <w:iCs/>
                <w:sz w:val="22"/>
              </w:rPr>
            </w:pPr>
            <w:r w:rsidRPr="003F13FA">
              <w:rPr>
                <w:i/>
                <w:iCs/>
                <w:sz w:val="22"/>
              </w:rPr>
              <w:t xml:space="preserve">a  </w:t>
            </w:r>
            <w:r w:rsidRPr="003F13FA">
              <w:rPr>
                <w:sz w:val="22"/>
              </w:rPr>
              <w:t>has to  hold at the next state</w:t>
            </w:r>
          </w:p>
        </w:tc>
      </w:tr>
      <w:tr w:rsidR="00795826" w14:paraId="60000005" w14:textId="77777777" w:rsidTr="003A5D05">
        <w:tc>
          <w:tcPr>
            <w:tcW w:w="8097" w:type="dxa"/>
          </w:tcPr>
          <w:p w14:paraId="4E9FB56D" w14:textId="77777777" w:rsidR="00795826" w:rsidRPr="003F13FA" w:rsidRDefault="00795826" w:rsidP="00C46DE0">
            <w:pPr>
              <w:spacing w:after="0"/>
              <w:ind w:left="0" w:right="0" w:firstLine="0"/>
              <w:rPr>
                <w:sz w:val="24"/>
                <w:szCs w:val="24"/>
              </w:rPr>
            </w:pPr>
            <w:r w:rsidRPr="003F13FA">
              <w:rPr>
                <w:noProof/>
                <w:sz w:val="24"/>
                <w:szCs w:val="24"/>
                <w:lang w:bidi="ar-SA"/>
              </w:rPr>
              <w:drawing>
                <wp:inline distT="0" distB="0" distL="0" distR="0" wp14:anchorId="683967C6" wp14:editId="7D4F133B">
                  <wp:extent cx="4825890" cy="4857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731" t="37534" r="32120" b="54095"/>
                          <a:stretch/>
                        </pic:blipFill>
                        <pic:spPr bwMode="auto">
                          <a:xfrm>
                            <a:off x="0" y="0"/>
                            <a:ext cx="4826397" cy="485775"/>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57110E11" w14:textId="77777777" w:rsidTr="003A5D05">
        <w:tc>
          <w:tcPr>
            <w:tcW w:w="8097" w:type="dxa"/>
          </w:tcPr>
          <w:p w14:paraId="7B0DAF75" w14:textId="77777777" w:rsidR="00795826" w:rsidRPr="003F13FA" w:rsidRDefault="00795826" w:rsidP="00C46DE0">
            <w:pPr>
              <w:spacing w:after="0"/>
              <w:ind w:left="0" w:right="0" w:firstLine="0"/>
              <w:rPr>
                <w:i/>
                <w:iCs/>
                <w:sz w:val="22"/>
              </w:rPr>
            </w:pPr>
            <w:r w:rsidRPr="003F13FA">
              <w:rPr>
                <w:i/>
                <w:iCs/>
                <w:sz w:val="22"/>
              </w:rPr>
              <w:t xml:space="preserve">a </w:t>
            </w:r>
            <w:r w:rsidRPr="003F13FA">
              <w:rPr>
                <w:sz w:val="22"/>
              </w:rPr>
              <w:t xml:space="preserve">has to hold until </w:t>
            </w:r>
            <w:r w:rsidRPr="003F13FA">
              <w:rPr>
                <w:i/>
                <w:iCs/>
                <w:sz w:val="22"/>
              </w:rPr>
              <w:t>b</w:t>
            </w:r>
            <w:r w:rsidRPr="003F13FA">
              <w:rPr>
                <w:sz w:val="22"/>
              </w:rPr>
              <w:t xml:space="preserve"> , which   holds at the current or a future position</w:t>
            </w:r>
          </w:p>
        </w:tc>
      </w:tr>
      <w:tr w:rsidR="00795826" w14:paraId="4F5C931F" w14:textId="77777777" w:rsidTr="003A5D05">
        <w:tc>
          <w:tcPr>
            <w:tcW w:w="8097" w:type="dxa"/>
          </w:tcPr>
          <w:p w14:paraId="4455980A" w14:textId="77777777" w:rsidR="00795826" w:rsidRPr="003F13FA" w:rsidRDefault="00795826" w:rsidP="00C46DE0">
            <w:pPr>
              <w:spacing w:after="0"/>
              <w:ind w:left="0" w:right="0" w:firstLine="0"/>
              <w:rPr>
                <w:noProof/>
                <w:sz w:val="24"/>
                <w:szCs w:val="24"/>
                <w:lang w:bidi="ar-SA"/>
              </w:rPr>
            </w:pPr>
          </w:p>
          <w:p w14:paraId="22B686C2" w14:textId="77777777" w:rsidR="00795826" w:rsidRPr="003F13FA" w:rsidRDefault="00795826" w:rsidP="00C46DE0">
            <w:pPr>
              <w:spacing w:after="0"/>
              <w:ind w:left="0" w:right="0" w:firstLine="0"/>
              <w:rPr>
                <w:sz w:val="24"/>
                <w:szCs w:val="24"/>
              </w:rPr>
            </w:pPr>
            <w:r w:rsidRPr="003F13FA">
              <w:rPr>
                <w:noProof/>
                <w:sz w:val="24"/>
                <w:szCs w:val="24"/>
                <w:lang w:bidi="ar-SA"/>
              </w:rPr>
              <w:drawing>
                <wp:inline distT="0" distB="0" distL="0" distR="0" wp14:anchorId="5DA1CBBF" wp14:editId="23124E68">
                  <wp:extent cx="4444421" cy="5352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971" t="46445" r="32322" b="45184"/>
                          <a:stretch/>
                        </pic:blipFill>
                        <pic:spPr bwMode="auto">
                          <a:xfrm>
                            <a:off x="0" y="0"/>
                            <a:ext cx="4540198" cy="546804"/>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607ECDF7" w14:textId="77777777" w:rsidTr="003A5D05">
        <w:tc>
          <w:tcPr>
            <w:tcW w:w="8097" w:type="dxa"/>
          </w:tcPr>
          <w:p w14:paraId="2D84F384" w14:textId="6949F80C" w:rsidR="00795826" w:rsidRPr="003F13FA" w:rsidRDefault="00795826" w:rsidP="00C46DE0">
            <w:pPr>
              <w:spacing w:after="0"/>
              <w:ind w:left="0" w:right="0" w:firstLine="0"/>
              <w:rPr>
                <w:i/>
                <w:iCs/>
                <w:sz w:val="22"/>
              </w:rPr>
            </w:pPr>
            <w:r w:rsidRPr="003F13FA">
              <w:rPr>
                <w:i/>
                <w:iCs/>
                <w:sz w:val="22"/>
              </w:rPr>
              <w:t xml:space="preserve">a  </w:t>
            </w:r>
            <w:r w:rsidRPr="003F13FA">
              <w:rPr>
                <w:sz w:val="22"/>
              </w:rPr>
              <w:t>even</w:t>
            </w:r>
            <w:r w:rsidR="00B46BDB" w:rsidRPr="003F13FA">
              <w:rPr>
                <w:sz w:val="22"/>
              </w:rPr>
              <w:t xml:space="preserve">tually has to hold (somewhere </w:t>
            </w:r>
            <w:r w:rsidRPr="003F13FA">
              <w:rPr>
                <w:sz w:val="22"/>
              </w:rPr>
              <w:t>on the subsequent path);</w:t>
            </w:r>
          </w:p>
        </w:tc>
      </w:tr>
      <w:tr w:rsidR="00795826" w14:paraId="398FBB33" w14:textId="77777777" w:rsidTr="003A5D05">
        <w:tc>
          <w:tcPr>
            <w:tcW w:w="8097" w:type="dxa"/>
          </w:tcPr>
          <w:p w14:paraId="7BB073B7" w14:textId="77777777" w:rsidR="00795826" w:rsidRPr="003F13FA" w:rsidRDefault="00795826" w:rsidP="00C46DE0">
            <w:pPr>
              <w:spacing w:after="0"/>
              <w:ind w:left="0" w:right="0" w:firstLine="0"/>
              <w:rPr>
                <w:noProof/>
                <w:sz w:val="24"/>
                <w:szCs w:val="24"/>
                <w:lang w:bidi="ar-SA"/>
              </w:rPr>
            </w:pPr>
          </w:p>
          <w:p w14:paraId="3B541E67" w14:textId="77777777" w:rsidR="00795826" w:rsidRPr="003F13FA" w:rsidRDefault="00795826" w:rsidP="00C46DE0">
            <w:pPr>
              <w:spacing w:after="0"/>
              <w:ind w:left="0" w:right="0" w:firstLine="0"/>
              <w:rPr>
                <w:noProof/>
                <w:sz w:val="24"/>
                <w:szCs w:val="24"/>
              </w:rPr>
            </w:pPr>
          </w:p>
          <w:p w14:paraId="251F370D" w14:textId="77777777" w:rsidR="00795826" w:rsidRPr="003F13FA" w:rsidRDefault="00795826" w:rsidP="00C46DE0">
            <w:pPr>
              <w:spacing w:after="0"/>
              <w:ind w:left="0" w:right="0" w:firstLine="0"/>
              <w:rPr>
                <w:sz w:val="24"/>
                <w:szCs w:val="24"/>
              </w:rPr>
            </w:pPr>
            <w:r w:rsidRPr="003F13FA">
              <w:rPr>
                <w:noProof/>
                <w:sz w:val="24"/>
                <w:szCs w:val="24"/>
                <w:lang w:bidi="ar-SA"/>
              </w:rPr>
              <w:drawing>
                <wp:inline distT="0" distB="0" distL="0" distR="0" wp14:anchorId="1056B477" wp14:editId="6955F40C">
                  <wp:extent cx="4206240" cy="3657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532" t="54275" r="31474" b="39856"/>
                          <a:stretch/>
                        </pic:blipFill>
                        <pic:spPr bwMode="auto">
                          <a:xfrm>
                            <a:off x="0" y="0"/>
                            <a:ext cx="4279797" cy="372156"/>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4F1B4CFA" w14:textId="77777777" w:rsidTr="00933285">
        <w:trPr>
          <w:trHeight w:val="327"/>
        </w:trPr>
        <w:tc>
          <w:tcPr>
            <w:tcW w:w="8097" w:type="dxa"/>
          </w:tcPr>
          <w:p w14:paraId="5A0D6652" w14:textId="55AA169C" w:rsidR="00795826" w:rsidRPr="003F13FA" w:rsidRDefault="00795826" w:rsidP="00C46DE0">
            <w:pPr>
              <w:spacing w:after="0"/>
              <w:ind w:left="0" w:right="0" w:firstLine="0"/>
              <w:rPr>
                <w:i/>
                <w:iCs/>
                <w:sz w:val="22"/>
              </w:rPr>
            </w:pPr>
            <w:r w:rsidRPr="003F13FA">
              <w:rPr>
                <w:i/>
                <w:iCs/>
                <w:sz w:val="22"/>
              </w:rPr>
              <w:t xml:space="preserve">a </w:t>
            </w:r>
            <w:r w:rsidRPr="003F13FA">
              <w:rPr>
                <w:sz w:val="22"/>
              </w:rPr>
              <w:t>has to hold on the entire  subsequent path</w:t>
            </w:r>
          </w:p>
        </w:tc>
      </w:tr>
    </w:tbl>
    <w:p w14:paraId="3996A463" w14:textId="77777777" w:rsidR="00664B83" w:rsidRPr="007B2347" w:rsidRDefault="00664B83" w:rsidP="00C46DE0">
      <w:pPr>
        <w:autoSpaceDE w:val="0"/>
        <w:autoSpaceDN w:val="0"/>
        <w:adjustRightInd w:val="0"/>
        <w:spacing w:after="120" w:line="240" w:lineRule="auto"/>
        <w:jc w:val="center"/>
        <w:rPr>
          <w:rFonts w:asciiTheme="majorBidi" w:eastAsiaTheme="minorHAnsi" w:hAnsiTheme="majorBidi" w:cstheme="majorBidi"/>
          <w:i/>
          <w:iCs/>
          <w:szCs w:val="20"/>
        </w:rPr>
      </w:pPr>
      <w:commentRangeStart w:id="218"/>
      <w:r w:rsidRPr="007B2347">
        <w:rPr>
          <w:rFonts w:asciiTheme="majorBidi" w:eastAsiaTheme="minorHAnsi" w:hAnsiTheme="majorBidi" w:cstheme="majorBidi"/>
          <w:i/>
          <w:iCs/>
          <w:szCs w:val="20"/>
        </w:rPr>
        <w:t xml:space="preserve">Fig. 1: </w:t>
      </w:r>
      <w:r w:rsidRPr="007B2347">
        <w:rPr>
          <w:rFonts w:asciiTheme="majorBidi" w:eastAsiaTheme="minorEastAsia" w:hAnsiTheme="majorBidi" w:cstheme="majorBidi"/>
          <w:szCs w:val="20"/>
          <w:lang w:bidi="ar-SA"/>
        </w:rPr>
        <w:t>Semantics of LTL</w:t>
      </w:r>
      <w:commentRangeEnd w:id="218"/>
      <w:r w:rsidR="00EA72C7">
        <w:rPr>
          <w:rStyle w:val="a8"/>
        </w:rPr>
        <w:commentReference w:id="218"/>
      </w:r>
    </w:p>
    <w:p w14:paraId="6962423C" w14:textId="731FD0C8" w:rsidR="00272910" w:rsidRPr="00B51214" w:rsidRDefault="00272910" w:rsidP="00F5201C">
      <w:pPr>
        <w:autoSpaceDE w:val="0"/>
        <w:autoSpaceDN w:val="0"/>
        <w:adjustRightInd w:val="0"/>
        <w:spacing w:after="120" w:line="264" w:lineRule="auto"/>
        <w:ind w:left="0" w:right="0" w:firstLine="284"/>
        <w:jc w:val="left"/>
        <w:rPr>
          <w:rFonts w:asciiTheme="majorBidi" w:eastAsiaTheme="minorEastAsia" w:hAnsiTheme="majorBidi" w:cstheme="majorBidi"/>
          <w:color w:val="auto"/>
          <w:sz w:val="22"/>
        </w:rPr>
      </w:pPr>
      <w:bookmarkStart w:id="219" w:name="_Toc470169603"/>
      <w:bookmarkStart w:id="220" w:name="_Toc470446050"/>
      <w:bookmarkStart w:id="221" w:name="_Toc470169604"/>
      <w:bookmarkStart w:id="222" w:name="_Toc470446051"/>
      <w:bookmarkEnd w:id="219"/>
      <w:bookmarkEnd w:id="220"/>
      <w:bookmarkEnd w:id="221"/>
      <w:bookmarkEnd w:id="222"/>
      <w:r w:rsidRPr="00B51214">
        <w:rPr>
          <w:rFonts w:asciiTheme="majorBidi" w:eastAsiaTheme="minorEastAsia" w:hAnsiTheme="majorBidi" w:cstheme="majorBidi"/>
          <w:color w:val="auto"/>
          <w:sz w:val="22"/>
        </w:rPr>
        <w:t xml:space="preserve">LTL formulae stands for properties of paths (or in fact their trace). This means that a path can either fulfill an LTL-formula or not. To precisely formulate when a path satisfies an LTL formula, we proceed as follows. First, the semantics of LTL formula </w:t>
      </w:r>
      <m:oMath>
        <m:r>
          <w:rPr>
            <w:rFonts w:ascii="Cambria Math" w:eastAsia="cmmi10" w:hAnsi="Cambria Math" w:cstheme="majorBidi"/>
            <w:color w:val="auto"/>
            <w:sz w:val="22"/>
            <w:lang w:bidi="ar-SA"/>
          </w:rPr>
          <m:t>φ</m:t>
        </m:r>
      </m:oMath>
      <w:r w:rsidRPr="00B51214">
        <w:rPr>
          <w:rFonts w:asciiTheme="majorBidi" w:eastAsia="cmmi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is defined as a language </w:t>
      </w:r>
      <m:oMath>
        <m:r>
          <w:rPr>
            <w:rFonts w:ascii="Cambria Math" w:eastAsiaTheme="minorEastAsia" w:hAnsi="Cambria Math" w:cstheme="majorBidi"/>
            <w:color w:val="auto"/>
            <w:sz w:val="22"/>
          </w:rPr>
          <m:t>Words(</m:t>
        </m:r>
        <m:r>
          <w:rPr>
            <w:rFonts w:ascii="Cambria Math" w:eastAsia="cmmi10" w:hAnsi="Cambria Math" w:cstheme="majorBidi"/>
            <w:color w:val="auto"/>
            <w:sz w:val="22"/>
            <w:lang w:bidi="ar-SA"/>
          </w:rPr>
          <m:t>φ</m:t>
        </m:r>
        <m:r>
          <w:rPr>
            <w:rFonts w:ascii="Cambria Math" w:eastAsiaTheme="minorEastAsia" w:hAnsi="Cambria Math" w:cstheme="majorBidi"/>
            <w:color w:val="auto"/>
            <w:sz w:val="22"/>
          </w:rPr>
          <m:t>)</m:t>
        </m:r>
      </m:oMath>
      <w:r w:rsidRPr="00B51214">
        <w:rPr>
          <w:rFonts w:asciiTheme="majorBidi" w:eastAsiaTheme="minorEastAsia" w:hAnsiTheme="majorBidi" w:cstheme="majorBidi"/>
          <w:color w:val="auto"/>
          <w:sz w:val="22"/>
        </w:rPr>
        <w:t xml:space="preserve"> that contains all infinite words over the alphabet </w:t>
      </w:r>
      <m:oMath>
        <m:sSup>
          <m:sSupPr>
            <m:ctrlPr>
              <w:rPr>
                <w:rFonts w:ascii="Cambria Math" w:eastAsiaTheme="minorEastAsia" w:hAnsi="Cambria Math" w:cstheme="majorBidi"/>
                <w:i/>
                <w:iCs/>
                <w:color w:val="auto"/>
                <w:sz w:val="22"/>
              </w:rPr>
            </m:ctrlPr>
          </m:sSupPr>
          <m:e>
            <m:r>
              <w:rPr>
                <w:rFonts w:ascii="Cambria Math" w:eastAsiaTheme="minorEastAsia" w:hAnsi="Cambria Math" w:cstheme="majorBidi"/>
                <w:color w:val="auto"/>
                <w:sz w:val="22"/>
              </w:rPr>
              <m:t>2</m:t>
            </m:r>
            <m:ctrlPr>
              <w:rPr>
                <w:rFonts w:ascii="Cambria Math" w:eastAsiaTheme="minorEastAsia" w:hAnsi="Cambria Math" w:cstheme="majorBidi"/>
                <w:i/>
                <w:color w:val="auto"/>
                <w:sz w:val="22"/>
              </w:rPr>
            </m:ctrlPr>
          </m:e>
          <m:sup>
            <m:r>
              <w:rPr>
                <w:rFonts w:ascii="Cambria Math" w:eastAsiaTheme="minorEastAsia" w:hAnsi="Cambria Math" w:cstheme="majorBidi"/>
                <w:color w:val="auto"/>
                <w:sz w:val="22"/>
              </w:rPr>
              <m:t>AP</m:t>
            </m:r>
          </m:sup>
        </m:sSup>
      </m:oMath>
      <w:ins w:id="223" w:author="אלנה רווה" w:date="2017-01-17T12:37:00Z">
        <w:r w:rsidR="00F5201C">
          <w:rPr>
            <w:rFonts w:asciiTheme="majorBidi" w:eastAsiaTheme="minorEastAsia" w:hAnsiTheme="majorBidi" w:cstheme="majorBidi"/>
            <w:i/>
            <w:iCs/>
            <w:color w:val="auto"/>
            <w:sz w:val="22"/>
          </w:rPr>
          <w:t xml:space="preserve">, </w:t>
        </w:r>
      </w:ins>
      <w:ins w:id="224" w:author="אלנה רווה" w:date="2017-01-17T12:38:00Z">
        <w:r w:rsidR="00F5201C" w:rsidRPr="00F5201C">
          <w:rPr>
            <w:rFonts w:asciiTheme="majorBidi" w:eastAsiaTheme="minorEastAsia" w:hAnsiTheme="majorBidi" w:cstheme="majorBidi"/>
            <w:color w:val="auto"/>
            <w:sz w:val="22"/>
            <w:rPrChange w:id="225" w:author="אלנה רווה" w:date="2017-01-17T12:38:00Z">
              <w:rPr>
                <w:rFonts w:asciiTheme="majorBidi" w:eastAsiaTheme="minorEastAsia" w:hAnsiTheme="majorBidi" w:cstheme="majorBidi"/>
                <w:i/>
                <w:iCs/>
                <w:color w:val="auto"/>
                <w:sz w:val="22"/>
              </w:rPr>
            </w:rPrChange>
          </w:rPr>
          <w:t>which</w:t>
        </w:r>
      </w:ins>
      <w:ins w:id="226" w:author="אלנה רווה" w:date="2017-01-17T12:37:00Z">
        <w:r w:rsidR="00F5201C">
          <w:rPr>
            <w:rFonts w:asciiTheme="majorBidi" w:eastAsiaTheme="minorEastAsia" w:hAnsiTheme="majorBidi" w:cstheme="majorBidi"/>
            <w:i/>
            <w:iCs/>
            <w:color w:val="auto"/>
            <w:sz w:val="22"/>
          </w:rPr>
          <w:t xml:space="preserve"> </w:t>
        </w:r>
      </w:ins>
      <w:r w:rsidRPr="00B51214">
        <w:rPr>
          <w:rFonts w:asciiTheme="majorBidi" w:eastAsiaTheme="minorEastAsia" w:hAnsiTheme="majorBidi" w:cstheme="majorBidi"/>
          <w:i/>
          <w:iCs/>
          <w:color w:val="auto"/>
          <w:sz w:val="22"/>
        </w:rPr>
        <w:t xml:space="preserve"> </w:t>
      </w:r>
      <w:del w:id="227" w:author="אלנה רווה" w:date="2017-01-17T12:38:00Z">
        <w:r w:rsidRPr="00B51214" w:rsidDel="00F5201C">
          <w:rPr>
            <w:rFonts w:asciiTheme="majorBidi" w:eastAsiaTheme="minorEastAsia" w:hAnsiTheme="majorBidi" w:cstheme="majorBidi"/>
            <w:color w:val="auto"/>
            <w:sz w:val="22"/>
          </w:rPr>
          <w:delText xml:space="preserve">that </w:delText>
        </w:r>
      </w:del>
      <w:r w:rsidRPr="00B51214">
        <w:rPr>
          <w:rFonts w:asciiTheme="majorBidi" w:eastAsiaTheme="minorEastAsia" w:hAnsiTheme="majorBidi" w:cstheme="majorBidi"/>
          <w:color w:val="auto"/>
          <w:sz w:val="22"/>
        </w:rPr>
        <w:t xml:space="preserve">satisfy </w:t>
      </w:r>
      <m:oMath>
        <m:r>
          <w:rPr>
            <w:rFonts w:ascii="Cambria Math" w:eastAsia="cmmi10" w:hAnsi="Cambria Math" w:cstheme="majorBidi"/>
            <w:color w:val="auto"/>
            <w:sz w:val="22"/>
            <w:lang w:bidi="ar-SA"/>
          </w:rPr>
          <m:t>φ</m:t>
        </m:r>
      </m:oMath>
      <w:r w:rsidRPr="00B51214">
        <w:rPr>
          <w:rFonts w:asciiTheme="majorBidi" w:eastAsiaTheme="minorEastAsia" w:hAnsiTheme="majorBidi" w:cstheme="majorBidi"/>
          <w:color w:val="auto"/>
          <w:sz w:val="22"/>
        </w:rPr>
        <w:t xml:space="preserve">. </w:t>
      </w:r>
      <w:r w:rsidR="00933285">
        <w:rPr>
          <w:rFonts w:asciiTheme="majorBidi" w:eastAsiaTheme="minorEastAsia" w:hAnsiTheme="majorBidi" w:cstheme="majorBidi"/>
          <w:color w:val="auto"/>
          <w:sz w:val="22"/>
        </w:rPr>
        <w:t xml:space="preserve">For </w:t>
      </w:r>
      <w:r w:rsidRPr="00263032">
        <w:rPr>
          <w:rFonts w:asciiTheme="majorBidi" w:eastAsiaTheme="minorEastAsia" w:hAnsiTheme="majorBidi" w:cstheme="majorBidi"/>
          <w:color w:val="000000" w:themeColor="text1"/>
          <w:sz w:val="22"/>
        </w:rPr>
        <w:t>every LTL formula</w:t>
      </w:r>
      <w:ins w:id="228" w:author="אלנה רווה" w:date="2017-01-17T12:38:00Z">
        <w:r w:rsidR="00F306F4">
          <w:rPr>
            <w:rFonts w:asciiTheme="majorBidi" w:eastAsiaTheme="minorEastAsia" w:hAnsiTheme="majorBidi" w:cstheme="majorBidi"/>
            <w:color w:val="000000" w:themeColor="text1"/>
            <w:sz w:val="22"/>
          </w:rPr>
          <w:t>,</w:t>
        </w:r>
      </w:ins>
      <w:r w:rsidRPr="00263032">
        <w:rPr>
          <w:rFonts w:asciiTheme="majorBidi" w:eastAsiaTheme="minorEastAsia" w:hAnsiTheme="majorBidi" w:cstheme="majorBidi"/>
          <w:color w:val="000000" w:themeColor="text1"/>
          <w:sz w:val="22"/>
        </w:rPr>
        <w:t xml:space="preserve"> a single LT property is associated. </w:t>
      </w:r>
      <w:r w:rsidRPr="00263032">
        <w:rPr>
          <w:rFonts w:asciiTheme="majorBidi" w:eastAsiaTheme="minorEastAsia" w:hAnsiTheme="majorBidi" w:cstheme="majorBidi"/>
          <w:color w:val="auto"/>
          <w:sz w:val="22"/>
        </w:rPr>
        <w:t>Then</w:t>
      </w:r>
      <w:r w:rsidRPr="00B51214">
        <w:rPr>
          <w:rFonts w:asciiTheme="majorBidi" w:eastAsiaTheme="minorEastAsia" w:hAnsiTheme="majorBidi" w:cstheme="majorBidi"/>
          <w:color w:val="auto"/>
          <w:sz w:val="22"/>
        </w:rPr>
        <w:t>, the semantics is extended to an interpretation over paths and states of a transition system.</w:t>
      </w:r>
    </w:p>
    <w:p w14:paraId="7993D60E" w14:textId="269979CD" w:rsidR="00272910" w:rsidRPr="00B51214" w:rsidDel="00F306F4" w:rsidRDefault="00272910" w:rsidP="00C46DE0">
      <w:pPr>
        <w:autoSpaceDE w:val="0"/>
        <w:autoSpaceDN w:val="0"/>
        <w:adjustRightInd w:val="0"/>
        <w:spacing w:after="0" w:line="264" w:lineRule="auto"/>
        <w:ind w:left="0" w:right="0" w:firstLine="284"/>
        <w:jc w:val="left"/>
        <w:rPr>
          <w:del w:id="229" w:author="אלנה רווה" w:date="2017-01-17T12:38:00Z"/>
          <w:rFonts w:asciiTheme="majorBidi" w:eastAsia="cmmi10" w:hAnsiTheme="majorBidi" w:cstheme="majorBidi"/>
          <w:i/>
          <w:iCs/>
          <w:color w:val="auto"/>
          <w:sz w:val="22"/>
        </w:rPr>
      </w:pPr>
      <w:r w:rsidRPr="00B51214">
        <w:rPr>
          <w:rFonts w:asciiTheme="majorBidi" w:eastAsiaTheme="minorEastAsia" w:hAnsiTheme="majorBidi" w:cstheme="majorBidi"/>
          <w:color w:val="auto"/>
          <w:sz w:val="22"/>
        </w:rPr>
        <w:t xml:space="preserve">Let </w:t>
      </w:r>
      <m:oMath>
        <m:r>
          <w:rPr>
            <w:rFonts w:ascii="Cambria Math" w:eastAsiaTheme="minorEastAsia" w:hAnsi="Cambria Math" w:cstheme="majorBidi"/>
            <w:color w:val="auto"/>
            <w:sz w:val="22"/>
          </w:rPr>
          <m:t>TS = (</m:t>
        </m:r>
        <m:r>
          <w:rPr>
            <w:rFonts w:ascii="Cambria Math" w:eastAsia="cmmi10" w:hAnsi="Cambria Math" w:cstheme="majorBidi"/>
            <w:color w:val="auto"/>
            <w:sz w:val="22"/>
          </w:rPr>
          <m:t xml:space="preserve">S, </m:t>
        </m:r>
        <m:r>
          <w:rPr>
            <w:rFonts w:ascii="Cambria Math" w:eastAsiaTheme="minorEastAsia" w:hAnsi="Cambria Math" w:cstheme="majorBidi"/>
            <w:color w:val="auto"/>
            <w:sz w:val="22"/>
          </w:rPr>
          <m:t>Act</m:t>
        </m:r>
        <m:r>
          <w:rPr>
            <w:rFonts w:ascii="Cambria Math" w:eastAsia="cmmi10" w:hAnsi="Cambria Math" w:cstheme="majorBidi"/>
            <w:color w:val="auto"/>
            <w:sz w:val="22"/>
          </w:rPr>
          <m:t>,</m:t>
        </m:r>
        <m:r>
          <w:rPr>
            <w:rFonts w:ascii="Cambria Math" w:eastAsia="cmsy10" w:hAnsi="Cambria Math" w:cstheme="majorBidi"/>
            <w:color w:val="auto"/>
            <w:sz w:val="22"/>
          </w:rPr>
          <m:t>→</m:t>
        </m:r>
        <m:r>
          <w:rPr>
            <w:rFonts w:ascii="Cambria Math" w:eastAsia="cmmi10" w:hAnsi="Cambria Math" w:cstheme="majorBidi"/>
            <w:color w:val="auto"/>
            <w:sz w:val="22"/>
          </w:rPr>
          <m:t>, I,</m:t>
        </m:r>
        <m:r>
          <w:rPr>
            <w:rFonts w:ascii="Cambria Math" w:eastAsiaTheme="minorEastAsia" w:hAnsi="Cambria Math" w:cstheme="majorBidi"/>
            <w:color w:val="auto"/>
            <w:sz w:val="22"/>
          </w:rPr>
          <m:t>AP</m:t>
        </m:r>
        <m:r>
          <w:rPr>
            <w:rFonts w:ascii="Cambria Math" w:eastAsia="cmmi10" w:hAnsi="Cambria Math" w:cstheme="majorBidi"/>
            <w:color w:val="auto"/>
            <w:sz w:val="22"/>
          </w:rPr>
          <m:t>, L</m:t>
        </m:r>
        <m:r>
          <w:rPr>
            <w:rFonts w:ascii="Cambria Math" w:eastAsiaTheme="minorEastAsia" w:hAnsi="Cambria Math" w:cstheme="majorBidi"/>
            <w:color w:val="auto"/>
            <w:sz w:val="22"/>
          </w:rPr>
          <m:t>)</m:t>
        </m:r>
      </m:oMath>
      <w:r w:rsidRPr="00101A7E">
        <w:rPr>
          <w:rFonts w:asciiTheme="majorBidi" w:eastAsiaTheme="minorEastAsia" w:hAnsiTheme="majorBidi" w:cstheme="majorBidi"/>
          <w:i/>
          <w:iCs/>
          <w:color w:val="auto"/>
          <w:sz w:val="22"/>
        </w:rPr>
        <w:t xml:space="preserve"> </w:t>
      </w:r>
      <w:r w:rsidRPr="00B51214">
        <w:rPr>
          <w:rFonts w:asciiTheme="majorBidi" w:eastAsiaTheme="minorEastAsia" w:hAnsiTheme="majorBidi" w:cstheme="majorBidi"/>
          <w:color w:val="auto"/>
          <w:sz w:val="22"/>
        </w:rPr>
        <w:t xml:space="preserve">be a transition system without terminal states, and let </w:t>
      </w:r>
      <m:oMath>
        <m:r>
          <w:rPr>
            <w:rFonts w:ascii="Cambria Math" w:eastAsia="cmmi10" w:hAnsi="Cambria Math" w:cstheme="majorBidi"/>
            <w:color w:val="auto"/>
            <w:sz w:val="22"/>
          </w:rPr>
          <m:t>φ</m:t>
        </m:r>
      </m:oMath>
      <w:ins w:id="230" w:author="אלנה רווה" w:date="2017-01-17T12:38:00Z">
        <w:r w:rsidR="00F306F4">
          <w:rPr>
            <w:rFonts w:asciiTheme="majorBidi" w:eastAsiaTheme="minorEastAsia" w:hAnsiTheme="majorBidi" w:cstheme="majorBidi"/>
            <w:color w:val="auto"/>
            <w:sz w:val="22"/>
          </w:rPr>
          <w:t xml:space="preserve"> </w:t>
        </w:r>
      </w:ins>
    </w:p>
    <w:p w14:paraId="3787C442" w14:textId="2CEEC297" w:rsidR="00272910" w:rsidRPr="00B51214" w:rsidRDefault="00272910">
      <w:pPr>
        <w:autoSpaceDE w:val="0"/>
        <w:autoSpaceDN w:val="0"/>
        <w:adjustRightInd w:val="0"/>
        <w:spacing w:after="0" w:line="264" w:lineRule="auto"/>
        <w:ind w:left="0" w:right="0" w:firstLine="284"/>
        <w:jc w:val="left"/>
        <w:rPr>
          <w:rFonts w:asciiTheme="majorBidi" w:eastAsiaTheme="minorEastAsia" w:hAnsiTheme="majorBidi" w:cstheme="majorBidi"/>
          <w:color w:val="auto"/>
          <w:sz w:val="22"/>
        </w:rPr>
        <w:pPrChange w:id="231" w:author="אלנה רווה" w:date="2017-01-17T12:38:00Z">
          <w:pPr>
            <w:autoSpaceDE w:val="0"/>
            <w:autoSpaceDN w:val="0"/>
            <w:adjustRightInd w:val="0"/>
            <w:spacing w:after="0" w:line="264" w:lineRule="auto"/>
            <w:ind w:left="0" w:right="0" w:firstLine="0"/>
            <w:jc w:val="left"/>
          </w:pPr>
        </w:pPrChange>
      </w:pPr>
      <w:r w:rsidRPr="00B51214">
        <w:rPr>
          <w:rFonts w:asciiTheme="majorBidi" w:eastAsiaTheme="minorEastAsia" w:hAnsiTheme="majorBidi" w:cstheme="majorBidi"/>
          <w:color w:val="auto"/>
          <w:sz w:val="22"/>
        </w:rPr>
        <w:t xml:space="preserve">be an LTL-formula over </w:t>
      </w:r>
      <m:oMath>
        <m:r>
          <w:rPr>
            <w:rFonts w:ascii="Cambria Math" w:eastAsiaTheme="minorEastAsia" w:hAnsi="Cambria Math" w:cstheme="majorBidi"/>
            <w:color w:val="auto"/>
            <w:sz w:val="22"/>
          </w:rPr>
          <m:t>AP</m:t>
        </m:r>
      </m:oMath>
      <w:r w:rsidRPr="00B51214">
        <w:rPr>
          <w:rFonts w:asciiTheme="majorBidi" w:eastAsiaTheme="minorEastAsia" w:hAnsiTheme="majorBidi" w:cstheme="majorBidi"/>
          <w:color w:val="auto"/>
          <w:sz w:val="22"/>
        </w:rPr>
        <w:t>.</w:t>
      </w:r>
    </w:p>
    <w:p w14:paraId="6E80E47A" w14:textId="77777777" w:rsidR="00272910" w:rsidRPr="00B51214" w:rsidRDefault="00272910" w:rsidP="00C46DE0">
      <w:pPr>
        <w:autoSpaceDE w:val="0"/>
        <w:autoSpaceDN w:val="0"/>
        <w:adjustRightInd w:val="0"/>
        <w:spacing w:after="0" w:line="264" w:lineRule="auto"/>
        <w:ind w:left="0" w:right="0" w:firstLine="0"/>
        <w:jc w:val="left"/>
        <w:rPr>
          <w:rFonts w:asciiTheme="majorBidi" w:eastAsiaTheme="minorEastAsia" w:hAnsiTheme="majorBidi" w:cstheme="majorBidi"/>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For infinite path fragment </w:t>
      </w:r>
      <m:oMath>
        <m:r>
          <w:rPr>
            <w:rFonts w:ascii="Cambria Math" w:eastAsia="cmmi10" w:hAnsi="Cambria Math" w:cstheme="majorBidi"/>
            <w:color w:val="auto"/>
            <w:sz w:val="22"/>
          </w:rPr>
          <m:t>π</m:t>
        </m:r>
      </m:oMath>
      <w:r w:rsidRPr="00B51214">
        <w:rPr>
          <w:rFonts w:asciiTheme="majorBidi" w:eastAsia="cmmi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of </w:t>
      </w:r>
      <m:oMath>
        <m:r>
          <w:rPr>
            <w:rFonts w:ascii="Cambria Math" w:eastAsiaTheme="minorEastAsia" w:hAnsi="Cambria Math" w:cstheme="majorBidi"/>
            <w:color w:val="auto"/>
            <w:sz w:val="22"/>
          </w:rPr>
          <m:t>TS</m:t>
        </m:r>
      </m:oMath>
      <w:r w:rsidRPr="00B51214">
        <w:rPr>
          <w:rFonts w:asciiTheme="majorBidi" w:eastAsiaTheme="minorEastAsia" w:hAnsiTheme="majorBidi" w:cstheme="majorBidi"/>
          <w:color w:val="auto"/>
          <w:sz w:val="22"/>
        </w:rPr>
        <w:t>, the satisfaction relation is defined by</w:t>
      </w:r>
    </w:p>
    <w:p w14:paraId="61CA079E" w14:textId="77777777" w:rsidR="00272910" w:rsidRPr="00205D4D" w:rsidRDefault="00272910" w:rsidP="00C46DE0">
      <w:pPr>
        <w:autoSpaceDE w:val="0"/>
        <w:autoSpaceDN w:val="0"/>
        <w:adjustRightInd w:val="0"/>
        <w:spacing w:after="0" w:line="264" w:lineRule="auto"/>
        <w:ind w:left="0" w:right="0" w:firstLine="0"/>
        <w:jc w:val="left"/>
        <w:rPr>
          <w:rFonts w:asciiTheme="majorBidi" w:eastAsia="cmmi10" w:hAnsiTheme="majorBidi" w:cstheme="majorBidi"/>
          <w:i/>
          <w:iCs/>
          <w:color w:val="auto"/>
          <w:sz w:val="22"/>
        </w:rPr>
      </w:pPr>
      <m:oMathPara>
        <m:oMath>
          <m:r>
            <w:rPr>
              <w:rFonts w:ascii="Cambria Math" w:eastAsia="cmmi10" w:hAnsi="Cambria Math" w:cstheme="majorBidi"/>
              <w:color w:val="auto"/>
              <w:sz w:val="22"/>
            </w:rPr>
            <m:t xml:space="preserve">π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 xml:space="preserve">φ  </m:t>
          </m:r>
          <m:r>
            <w:rPr>
              <w:rFonts w:ascii="Cambria Math" w:eastAsiaTheme="minorEastAsia" w:hAnsi="Cambria Math" w:cstheme="majorBidi"/>
              <w:color w:val="auto"/>
              <w:sz w:val="22"/>
            </w:rPr>
            <m:t>iff  trace(</m:t>
          </m:r>
          <m:r>
            <w:rPr>
              <w:rFonts w:ascii="Cambria Math" w:eastAsia="cmmi10" w:hAnsi="Cambria Math" w:cstheme="majorBidi"/>
              <w:color w:val="auto"/>
              <w:sz w:val="22"/>
            </w:rPr>
            <m:t>π</m:t>
          </m:r>
          <m:r>
            <w:rPr>
              <w:rFonts w:ascii="Cambria Math" w:eastAsiaTheme="minorEastAsia" w:hAnsi="Cambria Math" w:cstheme="majorBidi"/>
              <w:color w:val="auto"/>
              <w:sz w:val="22"/>
            </w:rPr>
            <m:t xml:space="preserve">)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oMath>
      </m:oMathPara>
    </w:p>
    <w:p w14:paraId="1E931670" w14:textId="77777777" w:rsidR="00272910" w:rsidRPr="00B51214" w:rsidRDefault="00272910" w:rsidP="00C46DE0">
      <w:pPr>
        <w:autoSpaceDE w:val="0"/>
        <w:autoSpaceDN w:val="0"/>
        <w:adjustRightInd w:val="0"/>
        <w:spacing w:after="0" w:line="264" w:lineRule="auto"/>
        <w:ind w:left="0" w:right="0" w:firstLine="0"/>
        <w:jc w:val="left"/>
        <w:rPr>
          <w:rFonts w:asciiTheme="majorBidi" w:eastAsiaTheme="minorEastAsia" w:hAnsiTheme="majorBidi" w:cstheme="majorBidi"/>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For </w:t>
      </w:r>
      <w:r w:rsidRPr="00B51214">
        <w:rPr>
          <w:rFonts w:asciiTheme="majorBidi" w:eastAsiaTheme="minorEastAsia" w:hAnsiTheme="majorBidi" w:cstheme="majorBidi"/>
          <w:noProof/>
          <w:color w:val="auto"/>
          <w:sz w:val="22"/>
        </w:rPr>
        <w:t xml:space="preserve">state </w:t>
      </w:r>
      <w:r w:rsidRPr="00B51214">
        <w:rPr>
          <w:rFonts w:asciiTheme="majorBidi" w:eastAsia="cmmi10" w:hAnsiTheme="majorBidi" w:cstheme="majorBidi"/>
          <w:i/>
          <w:iCs/>
          <w:noProof/>
          <w:color w:val="auto"/>
          <w:sz w:val="22"/>
        </w:rPr>
        <w:t>s</w:t>
      </w:r>
      <w:r w:rsidRPr="00B51214">
        <w:rPr>
          <w:rFonts w:asciiTheme="majorBidi" w:eastAsia="cmmi10" w:hAnsiTheme="majorBidi" w:cstheme="majorBidi"/>
          <w:i/>
          <w:iCs/>
          <w:color w:val="auto"/>
          <w:sz w:val="22"/>
        </w:rPr>
        <w:t xml:space="preserve"> </w:t>
      </w:r>
      <w:r w:rsidRPr="00B51214">
        <w:rPr>
          <w:rFonts w:ascii="Cambria Math" w:eastAsia="cmsy10" w:hAnsi="Cambria Math" w:cs="Cambria Math"/>
          <w:i/>
          <w:iCs/>
          <w:color w:val="auto"/>
          <w:sz w:val="22"/>
        </w:rPr>
        <w:t>∈</w:t>
      </w:r>
      <w:r w:rsidRPr="00B51214">
        <w:rPr>
          <w:rFonts w:asciiTheme="majorBidi" w:eastAsia="cmsy10" w:hAnsiTheme="majorBidi" w:cstheme="majorBidi"/>
          <w:i/>
          <w:iCs/>
          <w:color w:val="auto"/>
          <w:sz w:val="22"/>
        </w:rPr>
        <w:t xml:space="preserve"> </w:t>
      </w:r>
      <w:r w:rsidRPr="00B51214">
        <w:rPr>
          <w:rFonts w:asciiTheme="majorBidi" w:eastAsia="cmmi10" w:hAnsiTheme="majorBidi" w:cstheme="majorBidi"/>
          <w:i/>
          <w:iCs/>
          <w:color w:val="auto"/>
          <w:sz w:val="22"/>
        </w:rPr>
        <w:t>S</w:t>
      </w:r>
      <w:r w:rsidRPr="00B51214">
        <w:rPr>
          <w:rFonts w:asciiTheme="majorBidi" w:eastAsiaTheme="minorEastAsia" w:hAnsiTheme="majorBidi" w:cstheme="majorBidi"/>
          <w:color w:val="auto"/>
          <w:sz w:val="22"/>
        </w:rPr>
        <w:t xml:space="preserve">, the satisfaction relation </w:t>
      </w:r>
      <w:r w:rsidRPr="00B51214">
        <w:rPr>
          <w:rFonts w:asciiTheme="majorBidi" w:eastAsia="cmsy10" w:hAnsiTheme="majorBidi" w:cstheme="majorBidi"/>
          <w:i/>
          <w:iCs/>
          <w:color w:val="auto"/>
          <w:sz w:val="22"/>
        </w:rPr>
        <w:t>|</w:t>
      </w:r>
      <w:r w:rsidRPr="00B51214">
        <w:rPr>
          <w:rFonts w:asciiTheme="majorBidi" w:eastAsiaTheme="minorEastAsia" w:hAnsiTheme="majorBidi" w:cstheme="majorBidi"/>
          <w:color w:val="auto"/>
          <w:sz w:val="22"/>
        </w:rPr>
        <w:t>= is defined by</w:t>
      </w:r>
    </w:p>
    <w:p w14:paraId="57AF11A5" w14:textId="5B54198C" w:rsidR="00272910" w:rsidRPr="00B51214" w:rsidRDefault="00272910" w:rsidP="00C46DE0">
      <w:pPr>
        <w:autoSpaceDE w:val="0"/>
        <w:autoSpaceDN w:val="0"/>
        <w:adjustRightInd w:val="0"/>
        <w:spacing w:after="0" w:line="264" w:lineRule="auto"/>
        <w:ind w:left="0" w:right="0" w:firstLine="0"/>
        <w:jc w:val="left"/>
        <w:rPr>
          <w:rFonts w:asciiTheme="majorBidi" w:eastAsia="cmmi10" w:hAnsiTheme="majorBidi" w:cstheme="majorBidi"/>
          <w:i/>
          <w:iCs/>
          <w:color w:val="auto"/>
          <w:sz w:val="22"/>
        </w:rPr>
      </w:pPr>
      <m:oMathPara>
        <m:oMath>
          <m:r>
            <w:rPr>
              <w:rFonts w:ascii="Cambria Math" w:eastAsia="cmmi10" w:hAnsi="Cambria Math" w:cstheme="majorBidi"/>
              <w:color w:val="auto"/>
              <w:sz w:val="22"/>
            </w:rPr>
            <m:t xml:space="preserve">s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 xml:space="preserve">φ  </m:t>
          </m:r>
          <m:r>
            <w:rPr>
              <w:rFonts w:ascii="Cambria Math" w:eastAsiaTheme="minorEastAsia" w:hAnsi="Cambria Math" w:cstheme="majorBidi"/>
              <w:color w:val="auto"/>
              <w:sz w:val="22"/>
            </w:rPr>
            <m:t>iff (</m:t>
          </m:r>
          <m:r>
            <w:rPr>
              <w:rFonts w:ascii="Cambria Math" w:eastAsia="cmsy10" w:hAnsi="Cambria Math" w:cstheme="majorBidi"/>
              <w:color w:val="auto"/>
              <w:sz w:val="22"/>
            </w:rPr>
            <m:t>∀</m:t>
          </m:r>
          <m:r>
            <w:rPr>
              <w:rFonts w:ascii="Cambria Math" w:eastAsia="cmmi10" w:hAnsi="Cambria Math" w:cstheme="majorBidi"/>
              <w:color w:val="auto"/>
              <w:sz w:val="22"/>
            </w:rPr>
            <m:t xml:space="preserve">π </m:t>
          </m:r>
          <m:r>
            <w:rPr>
              <w:rFonts w:ascii="Cambria Math" w:eastAsia="cmsy10" w:hAnsi="Cambria Math" w:cstheme="majorBidi"/>
              <w:color w:val="auto"/>
              <w:sz w:val="22"/>
            </w:rPr>
            <m:t xml:space="preserve">∈ </m:t>
          </m:r>
          <m:r>
            <w:rPr>
              <w:rFonts w:ascii="Cambria Math" w:eastAsiaTheme="minorEastAsia" w:hAnsi="Cambria Math" w:cstheme="majorBidi"/>
              <w:color w:val="auto"/>
              <w:sz w:val="22"/>
            </w:rPr>
            <m:t>Paths(</m:t>
          </m:r>
          <m:r>
            <w:rPr>
              <w:rFonts w:ascii="Cambria Math" w:eastAsia="cmmi10" w:hAnsi="Cambria Math" w:cstheme="majorBidi"/>
              <w:color w:val="auto"/>
              <w:sz w:val="22"/>
            </w:rPr>
            <m:t>s</m:t>
          </m:r>
          <m:r>
            <w:rPr>
              <w:rFonts w:ascii="Cambria Math" w:eastAsiaTheme="minorEastAsia" w:hAnsi="Cambria Math" w:cstheme="majorBidi"/>
              <w:color w:val="auto"/>
              <w:sz w:val="22"/>
            </w:rPr>
            <m:t>)</m:t>
          </m:r>
          <m:r>
            <w:rPr>
              <w:rFonts w:ascii="Cambria Math" w:eastAsia="cmmi10" w:hAnsi="Cambria Math" w:cstheme="majorBidi"/>
              <w:color w:val="auto"/>
              <w:sz w:val="22"/>
            </w:rPr>
            <m:t xml:space="preserve">.  π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r>
            <w:rPr>
              <w:rFonts w:ascii="Cambria Math" w:eastAsiaTheme="minorEastAsia" w:hAnsi="Cambria Math" w:cstheme="majorBidi"/>
              <w:color w:val="auto"/>
              <w:sz w:val="22"/>
            </w:rPr>
            <m:t>)</m:t>
          </m:r>
          <m:r>
            <w:rPr>
              <w:rFonts w:ascii="Cambria Math" w:eastAsia="cmmi10" w:hAnsi="Cambria Math" w:cstheme="majorBidi"/>
              <w:color w:val="auto"/>
              <w:sz w:val="22"/>
            </w:rPr>
            <m:t>.</m:t>
          </m:r>
        </m:oMath>
      </m:oMathPara>
    </w:p>
    <w:p w14:paraId="50FDBDCA" w14:textId="2D2FE383" w:rsidR="0054741D" w:rsidRDefault="00272910" w:rsidP="00C46DE0">
      <w:pPr>
        <w:autoSpaceDE w:val="0"/>
        <w:autoSpaceDN w:val="0"/>
        <w:adjustRightInd w:val="0"/>
        <w:spacing w:after="120" w:line="264" w:lineRule="auto"/>
        <w:ind w:left="0" w:right="0" w:firstLine="0"/>
        <w:jc w:val="left"/>
        <w:rPr>
          <w:ins w:id="232" w:author="adm" w:date="2017-01-18T17:04:00Z"/>
          <w:rFonts w:asciiTheme="majorBidi" w:eastAsiaTheme="minorEastAsia" w:hAnsiTheme="majorBidi" w:cstheme="majorBidi"/>
          <w:iCs/>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i/>
          <w:iCs/>
          <w:color w:val="auto"/>
          <w:sz w:val="22"/>
        </w:rPr>
        <w:t xml:space="preserve">TS </w:t>
      </w:r>
      <w:r w:rsidRPr="00B51214">
        <w:rPr>
          <w:rFonts w:asciiTheme="majorBidi" w:eastAsiaTheme="minorEastAsia" w:hAnsiTheme="majorBidi" w:cstheme="majorBidi"/>
          <w:color w:val="auto"/>
          <w:sz w:val="22"/>
        </w:rPr>
        <w:t xml:space="preserve">satisfies </w:t>
      </w:r>
      <m:oMath>
        <m:r>
          <w:rPr>
            <w:rFonts w:ascii="Cambria Math" w:eastAsia="cmmi10" w:hAnsi="Cambria Math" w:cstheme="majorBidi"/>
            <w:color w:val="auto"/>
            <w:sz w:val="22"/>
          </w:rPr>
          <m:t>φ</m:t>
        </m:r>
      </m:oMath>
      <w:r w:rsidRPr="00B51214">
        <w:rPr>
          <w:rFonts w:asciiTheme="majorBidi" w:eastAsiaTheme="minorEastAsia" w:hAnsiTheme="majorBidi" w:cstheme="majorBidi"/>
          <w:color w:val="auto"/>
          <w:sz w:val="22"/>
        </w:rPr>
        <w:t xml:space="preserve">, denoted </w:t>
      </w:r>
      <m:oMath>
        <m:r>
          <w:rPr>
            <w:rFonts w:ascii="Cambria Math" w:eastAsiaTheme="minorEastAsia" w:hAnsi="Cambria Math" w:cstheme="majorBidi"/>
            <w:color w:val="auto"/>
            <w:sz w:val="22"/>
          </w:rPr>
          <m:t xml:space="preserve">TS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r>
          <w:rPr>
            <w:rFonts w:ascii="Cambria Math" w:eastAsiaTheme="minorEastAsia" w:hAnsi="Cambria Math" w:cstheme="majorBidi"/>
            <w:color w:val="auto"/>
            <w:sz w:val="22"/>
          </w:rPr>
          <m:t xml:space="preserve">, if Traces(TS) </m:t>
        </m:r>
        <m:r>
          <w:rPr>
            <w:rFonts w:ascii="Cambria Math" w:eastAsia="cmsy10" w:hAnsi="Cambria Math" w:cs="Cambria Math"/>
            <w:color w:val="auto"/>
            <w:sz w:val="22"/>
          </w:rPr>
          <m:t>⊆</m:t>
        </m:r>
        <m:r>
          <w:rPr>
            <w:rFonts w:ascii="Cambria Math" w:eastAsia="cmsy10" w:hAnsi="Cambria Math" w:cstheme="majorBidi"/>
            <w:color w:val="auto"/>
            <w:sz w:val="22"/>
          </w:rPr>
          <m:t xml:space="preserve"> </m:t>
        </m:r>
        <m:r>
          <w:rPr>
            <w:rFonts w:ascii="Cambria Math" w:eastAsiaTheme="minorEastAsia" w:hAnsi="Cambria Math" w:cstheme="majorBidi"/>
            <w:color w:val="auto"/>
            <w:sz w:val="22"/>
          </w:rPr>
          <m:t xml:space="preserve">Words( </m:t>
        </m:r>
        <m:r>
          <w:rPr>
            <w:rFonts w:ascii="Cambria Math" w:eastAsia="cmmi10" w:hAnsi="Cambria Math" w:cstheme="majorBidi"/>
            <w:color w:val="auto"/>
            <w:sz w:val="22"/>
          </w:rPr>
          <m:t>φ</m:t>
        </m:r>
        <m:r>
          <w:rPr>
            <w:rFonts w:ascii="Cambria Math" w:eastAsiaTheme="minorEastAsia" w:hAnsi="Cambria Math" w:cstheme="majorBidi"/>
            <w:color w:val="auto"/>
            <w:sz w:val="22"/>
          </w:rPr>
          <m:t>).</m:t>
        </m:r>
      </m:oMath>
    </w:p>
    <w:p w14:paraId="2137EFA9" w14:textId="77777777" w:rsidR="0054741D" w:rsidRDefault="0054741D">
      <w:pPr>
        <w:spacing w:after="160" w:line="259" w:lineRule="auto"/>
        <w:ind w:left="0" w:right="0" w:firstLine="0"/>
        <w:jc w:val="left"/>
        <w:rPr>
          <w:ins w:id="233" w:author="adm" w:date="2017-01-18T17:04:00Z"/>
          <w:rFonts w:asciiTheme="majorBidi" w:eastAsiaTheme="minorEastAsia" w:hAnsiTheme="majorBidi" w:cstheme="majorBidi"/>
          <w:iCs/>
          <w:color w:val="auto"/>
          <w:sz w:val="22"/>
        </w:rPr>
      </w:pPr>
      <w:ins w:id="234" w:author="adm" w:date="2017-01-18T17:04:00Z">
        <w:r>
          <w:rPr>
            <w:rFonts w:asciiTheme="majorBidi" w:eastAsiaTheme="minorEastAsia" w:hAnsiTheme="majorBidi" w:cstheme="majorBidi"/>
            <w:iCs/>
            <w:color w:val="auto"/>
            <w:sz w:val="22"/>
          </w:rPr>
          <w:br w:type="page"/>
        </w:r>
      </w:ins>
    </w:p>
    <w:p w14:paraId="42D980D2" w14:textId="77777777" w:rsidR="00272910" w:rsidRDefault="00272910" w:rsidP="00C46DE0">
      <w:pPr>
        <w:autoSpaceDE w:val="0"/>
        <w:autoSpaceDN w:val="0"/>
        <w:adjustRightInd w:val="0"/>
        <w:spacing w:after="120" w:line="264" w:lineRule="auto"/>
        <w:ind w:left="0" w:right="0" w:firstLine="0"/>
        <w:jc w:val="left"/>
        <w:rPr>
          <w:rFonts w:asciiTheme="majorBidi" w:eastAsiaTheme="minorEastAsia" w:hAnsiTheme="majorBidi" w:cstheme="majorBidi"/>
          <w:iCs/>
          <w:color w:val="auto"/>
          <w:sz w:val="22"/>
        </w:rPr>
      </w:pPr>
    </w:p>
    <w:p w14:paraId="1260A3A4" w14:textId="6B70ABEE" w:rsidR="000252B7" w:rsidRPr="00A24E63" w:rsidRDefault="000252B7" w:rsidP="00C46DE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Pr>
          <w:rFonts w:asciiTheme="majorBidi" w:eastAsiaTheme="minorEastAsia" w:hAnsiTheme="majorBidi" w:cstheme="majorBidi"/>
          <w:b/>
          <w:bCs/>
          <w:sz w:val="22"/>
          <w:lang w:bidi="ar-SA"/>
        </w:rPr>
        <w:t xml:space="preserve">2.3 </w:t>
      </w:r>
      <w:commentRangeStart w:id="235"/>
      <w:del w:id="236" w:author="adm" w:date="2017-01-19T09:00:00Z">
        <w:r w:rsidDel="003F5ADE">
          <w:rPr>
            <w:rFonts w:asciiTheme="majorBidi" w:hAnsiTheme="majorBidi" w:cstheme="majorBidi"/>
            <w:b/>
            <w:bCs/>
            <w:sz w:val="22"/>
          </w:rPr>
          <w:delText>Spin</w:delText>
        </w:r>
      </w:del>
      <w:commentRangeEnd w:id="235"/>
      <w:ins w:id="237" w:author="adm" w:date="2017-01-19T09:00:00Z">
        <w:r w:rsidR="003F5ADE">
          <w:rPr>
            <w:rFonts w:asciiTheme="majorBidi" w:hAnsiTheme="majorBidi" w:cstheme="majorBidi"/>
            <w:b/>
            <w:bCs/>
            <w:sz w:val="22"/>
          </w:rPr>
          <w:t>Spin</w:t>
        </w:r>
      </w:ins>
      <w:r w:rsidR="00BC49CA">
        <w:rPr>
          <w:rStyle w:val="a8"/>
        </w:rPr>
        <w:commentReference w:id="235"/>
      </w:r>
    </w:p>
    <w:p w14:paraId="20728F4A" w14:textId="721541A8" w:rsidR="000252B7" w:rsidRDefault="000252B7" w:rsidP="00C46DE0">
      <w:pPr>
        <w:spacing w:after="120" w:line="264" w:lineRule="auto"/>
        <w:ind w:left="0" w:right="0" w:firstLine="284"/>
        <w:rPr>
          <w:rFonts w:asciiTheme="majorBidi" w:hAnsiTheme="majorBidi" w:cstheme="majorBidi"/>
          <w:sz w:val="22"/>
        </w:rPr>
      </w:pPr>
      <w:commentRangeStart w:id="238"/>
      <w:commentRangeStart w:id="239"/>
      <w:del w:id="240" w:author="adm" w:date="2017-01-19T09:00:00Z">
        <w:r w:rsidRPr="00C14D50" w:rsidDel="003F5ADE">
          <w:rPr>
            <w:rFonts w:asciiTheme="majorBidi" w:hAnsiTheme="majorBidi" w:cstheme="majorBidi"/>
            <w:sz w:val="22"/>
          </w:rPr>
          <w:delText>Spin</w:delText>
        </w:r>
      </w:del>
      <w:commentRangeEnd w:id="238"/>
      <w:ins w:id="241" w:author="adm" w:date="2017-01-19T09:00:00Z">
        <w:r w:rsidR="003F5ADE">
          <w:rPr>
            <w:rFonts w:asciiTheme="majorBidi" w:hAnsiTheme="majorBidi" w:cstheme="majorBidi"/>
            <w:sz w:val="22"/>
          </w:rPr>
          <w:t>Spin</w:t>
        </w:r>
      </w:ins>
      <w:r w:rsidRPr="00C14D50">
        <w:rPr>
          <w:rStyle w:val="a8"/>
          <w:sz w:val="22"/>
          <w:szCs w:val="22"/>
        </w:rPr>
        <w:commentReference w:id="238"/>
      </w:r>
      <w:commentRangeEnd w:id="239"/>
      <w:ins w:id="242" w:author="Ahmad Mnasra" w:date="2017-01-20T10:47:00Z">
        <w:r w:rsidR="00A40D9B">
          <w:rPr>
            <w:rFonts w:asciiTheme="majorBidi" w:hAnsiTheme="majorBidi" w:cstheme="majorBidi"/>
            <w:sz w:val="22"/>
          </w:rPr>
          <w:t xml:space="preserve"> [2]</w:t>
        </w:r>
      </w:ins>
      <w:r w:rsidR="0062612D">
        <w:rPr>
          <w:rStyle w:val="a8"/>
        </w:rPr>
        <w:commentReference w:id="239"/>
      </w:r>
      <w:r w:rsidRPr="00C14D50">
        <w:rPr>
          <w:rFonts w:asciiTheme="majorBidi" w:hAnsiTheme="majorBidi" w:cstheme="majorBidi"/>
          <w:sz w:val="22"/>
        </w:rPr>
        <w:t xml:space="preserve"> is a popular verification tool of distributed systems, used by thousands of people worldwide. It was developed at Bell Labs in the </w:t>
      </w:r>
      <w:del w:id="243" w:author="אלנה רווה" w:date="2017-01-17T12:38:00Z">
        <w:r w:rsidRPr="00C14D50" w:rsidDel="003110B4">
          <w:rPr>
            <w:rFonts w:asciiTheme="majorBidi" w:hAnsiTheme="majorBidi" w:cstheme="majorBidi"/>
            <w:sz w:val="22"/>
          </w:rPr>
          <w:delText>Unix</w:delText>
        </w:r>
      </w:del>
      <w:ins w:id="244" w:author="אלנה רווה" w:date="2017-01-17T12:38:00Z">
        <w:r w:rsidR="003110B4" w:rsidRPr="00C14D50">
          <w:rPr>
            <w:rFonts w:asciiTheme="majorBidi" w:hAnsiTheme="majorBidi" w:cstheme="majorBidi"/>
            <w:sz w:val="22"/>
          </w:rPr>
          <w:t>UNIX</w:t>
        </w:r>
      </w:ins>
      <w:r w:rsidRPr="00C14D50">
        <w:rPr>
          <w:rFonts w:asciiTheme="majorBidi" w:hAnsiTheme="majorBidi" w:cstheme="majorBidi"/>
          <w:sz w:val="22"/>
        </w:rPr>
        <w:t xml:space="preserve"> group of the Computing Sciences Research Center, starting in 1980. </w:t>
      </w:r>
    </w:p>
    <w:p w14:paraId="26C8D7D5" w14:textId="2F346F56" w:rsidR="002F7451" w:rsidRPr="000252B7" w:rsidRDefault="000252B7" w:rsidP="00D63456">
      <w:pPr>
        <w:spacing w:after="120" w:line="264" w:lineRule="auto"/>
        <w:ind w:left="0" w:right="0" w:firstLine="284"/>
        <w:rPr>
          <w:rFonts w:asciiTheme="majorBidi" w:hAnsiTheme="majorBidi" w:cstheme="majorBidi"/>
          <w:sz w:val="22"/>
        </w:rPr>
      </w:pPr>
      <w:r w:rsidRPr="00AC1FEB">
        <w:rPr>
          <w:rFonts w:asciiTheme="majorBidi" w:hAnsiTheme="majorBidi" w:cstheme="majorBidi"/>
          <w:sz w:val="22"/>
        </w:rPr>
        <w:t xml:space="preserve">The tool can be used for the formal verification of multi-threaded software applications. </w:t>
      </w:r>
      <w:del w:id="245" w:author="adm" w:date="2017-01-19T09:00:00Z">
        <w:r w:rsidRPr="00AC1FEB" w:rsidDel="003F5ADE">
          <w:rPr>
            <w:rFonts w:asciiTheme="majorBidi" w:hAnsiTheme="majorBidi" w:cstheme="majorBidi"/>
            <w:sz w:val="22"/>
          </w:rPr>
          <w:delText>Spin</w:delText>
        </w:r>
      </w:del>
      <w:ins w:id="246" w:author="adm" w:date="2017-01-19T09:00:00Z">
        <w:r w:rsidR="003F5ADE">
          <w:rPr>
            <w:rFonts w:asciiTheme="majorBidi" w:hAnsiTheme="majorBidi" w:cstheme="majorBidi"/>
            <w:sz w:val="22"/>
          </w:rPr>
          <w:t>Spin</w:t>
        </w:r>
      </w:ins>
      <w:r w:rsidRPr="00AC1FEB">
        <w:rPr>
          <w:rFonts w:asciiTheme="majorBidi" w:hAnsiTheme="majorBidi" w:cstheme="majorBidi"/>
          <w:sz w:val="22"/>
        </w:rPr>
        <w:t xml:space="preserve"> can perform simulati</w:t>
      </w:r>
      <w:r>
        <w:rPr>
          <w:rFonts w:asciiTheme="majorBidi" w:hAnsiTheme="majorBidi" w:cstheme="majorBidi"/>
          <w:sz w:val="22"/>
        </w:rPr>
        <w:t xml:space="preserve">ons of the system's execution. </w:t>
      </w:r>
      <w:del w:id="247" w:author="adm" w:date="2017-01-19T09:00:00Z">
        <w:r w:rsidRPr="00AC1FEB" w:rsidDel="003F5ADE">
          <w:rPr>
            <w:rFonts w:asciiTheme="majorBidi" w:hAnsiTheme="majorBidi" w:cstheme="majorBidi"/>
            <w:sz w:val="22"/>
          </w:rPr>
          <w:delText>Spin</w:delText>
        </w:r>
      </w:del>
      <w:ins w:id="248" w:author="adm" w:date="2017-01-19T09:00:00Z">
        <w:r w:rsidR="003F5ADE">
          <w:rPr>
            <w:rFonts w:asciiTheme="majorBidi" w:hAnsiTheme="majorBidi" w:cstheme="majorBidi"/>
            <w:sz w:val="22"/>
          </w:rPr>
          <w:t>Spin</w:t>
        </w:r>
      </w:ins>
      <w:r w:rsidRPr="00AC1FEB">
        <w:rPr>
          <w:rFonts w:asciiTheme="majorBidi" w:hAnsiTheme="majorBidi" w:cstheme="majorBidi"/>
          <w:sz w:val="22"/>
        </w:rPr>
        <w:t xml:space="preserve"> can perform interactive, guided, or random simulations of the system's execution.</w:t>
      </w:r>
    </w:p>
    <w:p w14:paraId="357EC63C" w14:textId="2927EFDF" w:rsidR="00BC2284" w:rsidRDefault="00664B83" w:rsidP="00C46DE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Pr>
          <w:rFonts w:asciiTheme="majorBidi" w:eastAsiaTheme="minorEastAsia" w:hAnsiTheme="majorBidi" w:cstheme="majorBidi"/>
          <w:b/>
          <w:bCs/>
          <w:sz w:val="22"/>
          <w:lang w:bidi="ar-SA"/>
        </w:rPr>
        <w:t>2.3</w:t>
      </w:r>
      <w:r w:rsidR="000252B7">
        <w:rPr>
          <w:rFonts w:asciiTheme="majorBidi" w:eastAsiaTheme="minorEastAsia" w:hAnsiTheme="majorBidi" w:cstheme="majorBidi"/>
          <w:b/>
          <w:bCs/>
          <w:sz w:val="22"/>
          <w:lang w:bidi="ar-SA"/>
        </w:rPr>
        <w:t xml:space="preserve">.1 The </w:t>
      </w:r>
      <w:del w:id="249" w:author="adm" w:date="2017-01-18T17:09:00Z">
        <w:r w:rsidR="0062612D" w:rsidDel="0054741D">
          <w:rPr>
            <w:rFonts w:asciiTheme="majorBidi" w:eastAsiaTheme="minorEastAsia" w:hAnsiTheme="majorBidi" w:cstheme="majorBidi"/>
            <w:b/>
            <w:bCs/>
            <w:sz w:val="22"/>
            <w:lang w:bidi="ar-SA"/>
          </w:rPr>
          <w:delText>PROMELA</w:delText>
        </w:r>
      </w:del>
      <w:ins w:id="250" w:author="adm" w:date="2017-01-18T17:09:00Z">
        <w:r w:rsidR="0054741D">
          <w:rPr>
            <w:rFonts w:asciiTheme="majorBidi" w:eastAsiaTheme="minorEastAsia" w:hAnsiTheme="majorBidi" w:cstheme="majorBidi"/>
            <w:b/>
            <w:bCs/>
            <w:sz w:val="22"/>
            <w:lang w:bidi="ar-SA"/>
          </w:rPr>
          <w:t>PROMELA</w:t>
        </w:r>
      </w:ins>
      <w:r w:rsidR="000252B7">
        <w:rPr>
          <w:rFonts w:asciiTheme="majorBidi" w:eastAsiaTheme="minorEastAsia" w:hAnsiTheme="majorBidi" w:cstheme="majorBidi"/>
          <w:b/>
          <w:bCs/>
          <w:sz w:val="22"/>
          <w:lang w:bidi="ar-SA"/>
        </w:rPr>
        <w:t xml:space="preserve"> l</w:t>
      </w:r>
      <w:r w:rsidR="00BC2284" w:rsidRPr="00BC2284">
        <w:rPr>
          <w:rFonts w:asciiTheme="majorBidi" w:eastAsiaTheme="minorEastAsia" w:hAnsiTheme="majorBidi" w:cstheme="majorBidi"/>
          <w:b/>
          <w:bCs/>
          <w:sz w:val="22"/>
          <w:lang w:bidi="ar-SA"/>
        </w:rPr>
        <w:t>anguage</w:t>
      </w:r>
    </w:p>
    <w:p w14:paraId="66FA6318" w14:textId="11E66B2E" w:rsidR="0062612D" w:rsidRPr="00263032" w:rsidRDefault="0062612D" w:rsidP="00D63456">
      <w:pPr>
        <w:pStyle w:val="NormalWeb"/>
        <w:spacing w:before="0" w:beforeAutospacing="0" w:after="120" w:afterAutospacing="0" w:line="264" w:lineRule="auto"/>
        <w:ind w:firstLine="284"/>
        <w:jc w:val="both"/>
        <w:rPr>
          <w:color w:val="000000" w:themeColor="text1"/>
          <w:sz w:val="22"/>
          <w:szCs w:val="22"/>
        </w:rPr>
      </w:pPr>
      <w:commentRangeStart w:id="251"/>
      <w:del w:id="252" w:author="adm" w:date="2017-01-18T17:09:00Z">
        <w:r w:rsidRPr="00263032" w:rsidDel="0054741D">
          <w:rPr>
            <w:color w:val="000000" w:themeColor="text1"/>
            <w:sz w:val="22"/>
            <w:szCs w:val="22"/>
          </w:rPr>
          <w:delText>PROMELA</w:delText>
        </w:r>
      </w:del>
      <w:commentRangeEnd w:id="251"/>
      <w:ins w:id="253" w:author="adm" w:date="2017-01-18T17:09:00Z">
        <w:r w:rsidR="0054741D">
          <w:rPr>
            <w:color w:val="000000" w:themeColor="text1"/>
            <w:sz w:val="22"/>
            <w:szCs w:val="22"/>
          </w:rPr>
          <w:t>PROMELA</w:t>
        </w:r>
      </w:ins>
      <w:r w:rsidR="00BC49CA">
        <w:rPr>
          <w:rStyle w:val="a8"/>
          <w:color w:val="000000"/>
        </w:rPr>
        <w:commentReference w:id="251"/>
      </w:r>
      <w:ins w:id="254" w:author="Ahmad Mnasra" w:date="2017-01-20T10:47:00Z">
        <w:r w:rsidR="00A40D9B">
          <w:rPr>
            <w:color w:val="000000" w:themeColor="text1"/>
            <w:sz w:val="22"/>
            <w:szCs w:val="22"/>
          </w:rPr>
          <w:t xml:space="preserve"> [3]</w:t>
        </w:r>
      </w:ins>
      <w:r w:rsidRPr="00263032">
        <w:rPr>
          <w:color w:val="000000" w:themeColor="text1"/>
          <w:sz w:val="22"/>
          <w:szCs w:val="22"/>
        </w:rPr>
        <w:t xml:space="preserve"> (Process or Protocol Meta Language) is a verification modeling language. The language allows for the dynamic creation of concurrent processes to model, for example, distributed systems. In </w:t>
      </w:r>
      <w:del w:id="255" w:author="adm" w:date="2017-01-18T17:09:00Z">
        <w:r w:rsidRPr="00263032" w:rsidDel="0054741D">
          <w:rPr>
            <w:color w:val="000000" w:themeColor="text1"/>
            <w:sz w:val="22"/>
            <w:szCs w:val="22"/>
          </w:rPr>
          <w:delText>PROMELA</w:delText>
        </w:r>
      </w:del>
      <w:ins w:id="256" w:author="adm" w:date="2017-01-18T17:09:00Z">
        <w:r w:rsidR="0054741D">
          <w:rPr>
            <w:color w:val="000000" w:themeColor="text1"/>
            <w:sz w:val="22"/>
            <w:szCs w:val="22"/>
          </w:rPr>
          <w:t>PROMELA</w:t>
        </w:r>
      </w:ins>
      <w:r w:rsidRPr="00263032">
        <w:rPr>
          <w:color w:val="000000" w:themeColor="text1"/>
          <w:sz w:val="22"/>
          <w:szCs w:val="22"/>
        </w:rPr>
        <w:t xml:space="preserve"> models, communication via message channels can be defined to be synchronous or asynchronous. </w:t>
      </w:r>
      <w:del w:id="257" w:author="adm" w:date="2017-01-18T17:09:00Z">
        <w:r w:rsidRPr="00263032" w:rsidDel="0054741D">
          <w:rPr>
            <w:color w:val="000000" w:themeColor="text1"/>
            <w:sz w:val="22"/>
            <w:szCs w:val="22"/>
          </w:rPr>
          <w:delText>PROMELA</w:delText>
        </w:r>
      </w:del>
      <w:ins w:id="258" w:author="adm" w:date="2017-01-18T17:09:00Z">
        <w:r w:rsidR="0054741D">
          <w:rPr>
            <w:color w:val="000000" w:themeColor="text1"/>
            <w:sz w:val="22"/>
            <w:szCs w:val="22"/>
          </w:rPr>
          <w:t>PROMELA</w:t>
        </w:r>
      </w:ins>
      <w:r w:rsidRPr="00263032">
        <w:rPr>
          <w:color w:val="000000" w:themeColor="text1"/>
          <w:sz w:val="22"/>
          <w:szCs w:val="22"/>
        </w:rPr>
        <w:t xml:space="preserve"> models can be analyzed with the </w:t>
      </w:r>
      <w:del w:id="259" w:author="adm" w:date="2017-01-19T09:00:00Z">
        <w:r w:rsidRPr="00263032" w:rsidDel="003F5ADE">
          <w:rPr>
            <w:color w:val="000000" w:themeColor="text1"/>
            <w:sz w:val="22"/>
            <w:szCs w:val="22"/>
          </w:rPr>
          <w:delText>SPIN</w:delText>
        </w:r>
      </w:del>
      <w:ins w:id="260" w:author="adm" w:date="2017-01-19T09:00:00Z">
        <w:r w:rsidR="003F5ADE">
          <w:rPr>
            <w:color w:val="000000" w:themeColor="text1"/>
            <w:sz w:val="22"/>
            <w:szCs w:val="22"/>
          </w:rPr>
          <w:t>SPIN</w:t>
        </w:r>
      </w:ins>
      <w:r w:rsidRPr="00263032">
        <w:rPr>
          <w:color w:val="000000" w:themeColor="text1"/>
          <w:sz w:val="22"/>
          <w:szCs w:val="22"/>
        </w:rPr>
        <w:t xml:space="preserve"> model checker, to verify that the modeled system produces the desired behavior. </w:t>
      </w:r>
    </w:p>
    <w:p w14:paraId="51C4715A" w14:textId="683ED5A1" w:rsidR="000252B7" w:rsidRPr="000252B7" w:rsidRDefault="00BC2284" w:rsidP="00C46DE0">
      <w:pPr>
        <w:pStyle w:val="NormalWeb"/>
        <w:spacing w:before="0" w:beforeAutospacing="0" w:after="120" w:afterAutospacing="0" w:line="264" w:lineRule="auto"/>
        <w:ind w:firstLine="284"/>
        <w:jc w:val="both"/>
        <w:rPr>
          <w:sz w:val="22"/>
          <w:szCs w:val="22"/>
        </w:rPr>
      </w:pPr>
      <w:del w:id="261" w:author="adm" w:date="2017-01-18T17:09:00Z">
        <w:r w:rsidRPr="000252B7" w:rsidDel="0054741D">
          <w:rPr>
            <w:sz w:val="22"/>
            <w:szCs w:val="22"/>
          </w:rPr>
          <w:delText>PROMELA</w:delText>
        </w:r>
      </w:del>
      <w:ins w:id="262" w:author="adm" w:date="2017-01-18T17:09:00Z">
        <w:r w:rsidR="0054741D">
          <w:rPr>
            <w:sz w:val="22"/>
            <w:szCs w:val="22"/>
          </w:rPr>
          <w:t>PROMELA</w:t>
        </w:r>
      </w:ins>
      <w:r w:rsidRPr="000252B7">
        <w:rPr>
          <w:sz w:val="22"/>
          <w:szCs w:val="22"/>
        </w:rPr>
        <w:t xml:space="preserve"> programs consist of </w:t>
      </w:r>
      <w:r w:rsidRPr="000252B7">
        <w:rPr>
          <w:rStyle w:val="af1"/>
          <w:rFonts w:eastAsia="Arial"/>
          <w:sz w:val="22"/>
          <w:szCs w:val="22"/>
        </w:rPr>
        <w:t>processes, message channels</w:t>
      </w:r>
      <w:r w:rsidRPr="000252B7">
        <w:rPr>
          <w:sz w:val="22"/>
          <w:szCs w:val="22"/>
        </w:rPr>
        <w:t xml:space="preserve">, and </w:t>
      </w:r>
      <w:r w:rsidRPr="000252B7">
        <w:rPr>
          <w:rStyle w:val="af1"/>
          <w:rFonts w:eastAsia="Arial"/>
          <w:sz w:val="22"/>
          <w:szCs w:val="22"/>
        </w:rPr>
        <w:t>variables</w:t>
      </w:r>
      <w:r w:rsidRPr="000252B7">
        <w:rPr>
          <w:sz w:val="22"/>
          <w:szCs w:val="22"/>
        </w:rPr>
        <w:t>. Processes are global objects that represent the concurrent entities of the distributed system. Message channels and variables can be declared either globally or locally within a process. Processes specify behavior, channels and global variables define the environment in which the processes run.</w:t>
      </w:r>
    </w:p>
    <w:p w14:paraId="137389F3" w14:textId="2BBA7FDB" w:rsidR="00BC2284" w:rsidRPr="000252B7" w:rsidRDefault="00BC2284" w:rsidP="00C46DE0">
      <w:pPr>
        <w:pStyle w:val="NormalWeb"/>
        <w:tabs>
          <w:tab w:val="left" w:pos="0"/>
        </w:tabs>
        <w:spacing w:before="0" w:beforeAutospacing="0" w:after="120" w:afterAutospacing="0" w:line="264" w:lineRule="auto"/>
        <w:ind w:firstLine="284"/>
        <w:jc w:val="both"/>
        <w:rPr>
          <w:sz w:val="22"/>
          <w:szCs w:val="22"/>
        </w:rPr>
      </w:pPr>
      <w:r w:rsidRPr="000252B7">
        <w:rPr>
          <w:sz w:val="22"/>
          <w:szCs w:val="22"/>
        </w:rPr>
        <w:t>There are five predefined integer data types: </w:t>
      </w:r>
      <w:del w:id="263" w:author="adm" w:date="2017-01-18T18:17:00Z">
        <w:r w:rsidRPr="000252B7" w:rsidDel="00D671C9">
          <w:rPr>
            <w:sz w:val="22"/>
            <w:szCs w:val="22"/>
          </w:rPr>
          <w:delText>bit ,</w:delText>
        </w:r>
      </w:del>
      <w:ins w:id="264" w:author="adm" w:date="2017-01-18T18:17:00Z">
        <w:r w:rsidR="00D671C9" w:rsidRPr="000252B7">
          <w:rPr>
            <w:sz w:val="22"/>
            <w:szCs w:val="22"/>
          </w:rPr>
          <w:t>bit,</w:t>
        </w:r>
      </w:ins>
      <w:r w:rsidRPr="000252B7">
        <w:rPr>
          <w:sz w:val="22"/>
          <w:szCs w:val="22"/>
        </w:rPr>
        <w:t xml:space="preserve"> bool , byte , short , and int . (There are also constructors </w:t>
      </w:r>
      <w:r w:rsidR="00702959">
        <w:rPr>
          <w:sz w:val="22"/>
          <w:szCs w:val="22"/>
        </w:rPr>
        <w:t xml:space="preserve">for user-defined data types, </w:t>
      </w:r>
      <w:r w:rsidRPr="000252B7">
        <w:rPr>
          <w:sz w:val="22"/>
          <w:szCs w:val="22"/>
        </w:rPr>
        <w:t> </w:t>
      </w:r>
      <w:hyperlink r:id="rId12" w:history="1">
        <w:r w:rsidR="00702959">
          <w:rPr>
            <w:sz w:val="22"/>
            <w:szCs w:val="22"/>
          </w:rPr>
          <w:t>mtype</w:t>
        </w:r>
      </w:hyperlink>
      <w:r w:rsidRPr="000252B7">
        <w:rPr>
          <w:sz w:val="22"/>
          <w:szCs w:val="22"/>
        </w:rPr>
        <w:t>,</w:t>
      </w:r>
      <w:r w:rsidR="00702959">
        <w:rPr>
          <w:sz w:val="22"/>
          <w:szCs w:val="22"/>
        </w:rPr>
        <w:t xml:space="preserve"> </w:t>
      </w:r>
      <w:hyperlink r:id="rId13" w:history="1">
        <w:r w:rsidRPr="000252B7">
          <w:rPr>
            <w:sz w:val="22"/>
            <w:szCs w:val="22"/>
          </w:rPr>
          <w:t>typedef</w:t>
        </w:r>
      </w:hyperlink>
      <w:r w:rsidRPr="000252B7">
        <w:rPr>
          <w:sz w:val="22"/>
          <w:szCs w:val="22"/>
        </w:rPr>
        <w:t>, and a predefined data type for message passing channels)</w:t>
      </w:r>
    </w:p>
    <w:p w14:paraId="10220CAB" w14:textId="02EE2CF7" w:rsidR="00BC2284" w:rsidRPr="000252B7" w:rsidRDefault="00BC2284" w:rsidP="00C46DE0">
      <w:pPr>
        <w:pStyle w:val="NormalWeb"/>
        <w:tabs>
          <w:tab w:val="left" w:pos="0"/>
        </w:tabs>
        <w:spacing w:before="0" w:beforeAutospacing="0" w:after="120" w:afterAutospacing="0" w:line="264" w:lineRule="auto"/>
        <w:ind w:firstLine="284"/>
        <w:jc w:val="both"/>
        <w:rPr>
          <w:sz w:val="22"/>
          <w:szCs w:val="22"/>
        </w:rPr>
      </w:pPr>
      <w:r w:rsidRPr="000252B7">
        <w:rPr>
          <w:sz w:val="22"/>
          <w:szCs w:val="22"/>
        </w:rPr>
        <w:t>Variables of the predefined types can be declared in a C-like style, with a </w:t>
      </w:r>
      <w:r w:rsidR="00702959" w:rsidRPr="000252B7">
        <w:rPr>
          <w:sz w:val="22"/>
          <w:szCs w:val="22"/>
        </w:rPr>
        <w:t>type name</w:t>
      </w:r>
      <w:r w:rsidRPr="000252B7">
        <w:rPr>
          <w:sz w:val="22"/>
          <w:szCs w:val="22"/>
        </w:rPr>
        <w:t> that is followed by a comma-separated list of one or more identifier names, each optionally followed by an initializer field. Each variable can also optionally be declared as an array, rathe</w:t>
      </w:r>
      <w:r w:rsidR="00702959">
        <w:rPr>
          <w:sz w:val="22"/>
          <w:szCs w:val="22"/>
        </w:rPr>
        <w:t xml:space="preserve">r than as a scalar (for </w:t>
      </w:r>
      <w:del w:id="265" w:author="אלנה רווה" w:date="2017-01-17T12:39:00Z">
        <w:r w:rsidR="00702959" w:rsidDel="00282799">
          <w:rPr>
            <w:sz w:val="22"/>
            <w:szCs w:val="22"/>
          </w:rPr>
          <w:delText xml:space="preserve">this </w:delText>
        </w:r>
        <w:r w:rsidR="00702959" w:rsidRPr="000252B7" w:rsidDel="00282799">
          <w:rPr>
            <w:sz w:val="22"/>
            <w:szCs w:val="22"/>
          </w:rPr>
          <w:delText>arrays</w:delText>
        </w:r>
      </w:del>
      <w:ins w:id="266" w:author="אלנה רווה" w:date="2017-01-17T12:39:00Z">
        <w:r w:rsidR="00282799">
          <w:rPr>
            <w:sz w:val="22"/>
            <w:szCs w:val="22"/>
          </w:rPr>
          <w:t>these arrays</w:t>
        </w:r>
      </w:ins>
      <w:r w:rsidRPr="000252B7">
        <w:rPr>
          <w:sz w:val="22"/>
          <w:szCs w:val="22"/>
        </w:rPr>
        <w:t>).</w:t>
      </w:r>
    </w:p>
    <w:p w14:paraId="79A06EFF" w14:textId="15AE167D" w:rsidR="00BC2284" w:rsidRDefault="00BC2284" w:rsidP="00C46DE0">
      <w:pPr>
        <w:spacing w:after="120" w:line="264" w:lineRule="auto"/>
        <w:ind w:left="0" w:right="0" w:firstLine="0"/>
        <w:jc w:val="left"/>
        <w:rPr>
          <w:rFonts w:asciiTheme="majorBidi" w:hAnsiTheme="majorBidi" w:cstheme="majorBidi"/>
          <w:sz w:val="24"/>
          <w:szCs w:val="24"/>
          <w:u w:val="single"/>
          <w:lang w:bidi="ar-SA"/>
        </w:rPr>
      </w:pPr>
      <w:r w:rsidRPr="00AF1850">
        <w:rPr>
          <w:rFonts w:asciiTheme="majorBidi" w:hAnsiTheme="majorBidi" w:cstheme="majorBidi"/>
          <w:sz w:val="24"/>
          <w:szCs w:val="24"/>
          <w:u w:val="single"/>
          <w:lang w:bidi="ar-SA"/>
        </w:rPr>
        <w:t>The table bel</w:t>
      </w:r>
      <w:r w:rsidR="0062612D">
        <w:rPr>
          <w:rFonts w:asciiTheme="majorBidi" w:hAnsiTheme="majorBidi" w:cstheme="majorBidi"/>
          <w:sz w:val="24"/>
          <w:szCs w:val="24"/>
          <w:u w:val="single"/>
          <w:lang w:bidi="ar-SA"/>
        </w:rPr>
        <w:t>ow summarizes these definitions:</w:t>
      </w:r>
    </w:p>
    <w:tbl>
      <w:tblPr>
        <w:tblStyle w:val="TableGridLight1"/>
        <w:tblW w:w="0" w:type="auto"/>
        <w:tblLook w:val="04A0" w:firstRow="1" w:lastRow="0" w:firstColumn="1" w:lastColumn="0" w:noHBand="0" w:noVBand="1"/>
      </w:tblPr>
      <w:tblGrid>
        <w:gridCol w:w="816"/>
        <w:gridCol w:w="1196"/>
        <w:gridCol w:w="1083"/>
        <w:gridCol w:w="1407"/>
      </w:tblGrid>
      <w:tr w:rsidR="0062612D" w:rsidRPr="0062612D" w14:paraId="24CA167E" w14:textId="77777777" w:rsidTr="0062612D">
        <w:trPr>
          <w:trHeight w:val="20"/>
          <w:tblHeader/>
        </w:trPr>
        <w:tc>
          <w:tcPr>
            <w:tcW w:w="0" w:type="auto"/>
            <w:hideMark/>
          </w:tcPr>
          <w:p w14:paraId="02A987C6" w14:textId="77777777" w:rsidR="0062612D" w:rsidRPr="0062612D" w:rsidRDefault="0062612D" w:rsidP="00C46DE0">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Name</w:t>
            </w:r>
          </w:p>
        </w:tc>
        <w:tc>
          <w:tcPr>
            <w:tcW w:w="0" w:type="auto"/>
            <w:hideMark/>
          </w:tcPr>
          <w:p w14:paraId="3CCA63F6" w14:textId="77777777" w:rsidR="0062612D" w:rsidRPr="0062612D" w:rsidRDefault="0062612D" w:rsidP="00C46DE0">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Size (bits)</w:t>
            </w:r>
          </w:p>
        </w:tc>
        <w:tc>
          <w:tcPr>
            <w:tcW w:w="0" w:type="auto"/>
            <w:hideMark/>
          </w:tcPr>
          <w:p w14:paraId="3B69B494" w14:textId="77777777" w:rsidR="0062612D" w:rsidRPr="0062612D" w:rsidRDefault="0062612D" w:rsidP="00C46DE0">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Usage</w:t>
            </w:r>
          </w:p>
        </w:tc>
        <w:tc>
          <w:tcPr>
            <w:tcW w:w="0" w:type="auto"/>
            <w:hideMark/>
          </w:tcPr>
          <w:p w14:paraId="614164EF" w14:textId="77777777" w:rsidR="0062612D" w:rsidRPr="0062612D" w:rsidRDefault="0062612D" w:rsidP="00C46DE0">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Range</w:t>
            </w:r>
          </w:p>
        </w:tc>
      </w:tr>
      <w:tr w:rsidR="0062612D" w:rsidRPr="0062612D" w14:paraId="623B1686" w14:textId="77777777" w:rsidTr="00263032">
        <w:trPr>
          <w:trHeight w:val="236"/>
          <w:tblHeader/>
        </w:trPr>
        <w:tc>
          <w:tcPr>
            <w:tcW w:w="0" w:type="auto"/>
            <w:hideMark/>
          </w:tcPr>
          <w:p w14:paraId="77CDA84D"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bit</w:t>
            </w:r>
          </w:p>
        </w:tc>
        <w:tc>
          <w:tcPr>
            <w:tcW w:w="0" w:type="auto"/>
            <w:hideMark/>
          </w:tcPr>
          <w:p w14:paraId="27BE8B9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w:t>
            </w:r>
          </w:p>
        </w:tc>
        <w:tc>
          <w:tcPr>
            <w:tcW w:w="0" w:type="auto"/>
            <w:hideMark/>
          </w:tcPr>
          <w:p w14:paraId="53FDA579"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44C204B3"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0..1</w:t>
            </w:r>
          </w:p>
        </w:tc>
      </w:tr>
      <w:tr w:rsidR="0062612D" w:rsidRPr="0062612D" w14:paraId="68005970" w14:textId="77777777" w:rsidTr="0062612D">
        <w:trPr>
          <w:trHeight w:val="20"/>
          <w:tblHeader/>
        </w:trPr>
        <w:tc>
          <w:tcPr>
            <w:tcW w:w="0" w:type="auto"/>
            <w:hideMark/>
          </w:tcPr>
          <w:p w14:paraId="0FDC082C"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bool</w:t>
            </w:r>
          </w:p>
        </w:tc>
        <w:tc>
          <w:tcPr>
            <w:tcW w:w="0" w:type="auto"/>
            <w:hideMark/>
          </w:tcPr>
          <w:p w14:paraId="07322C4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w:t>
            </w:r>
          </w:p>
        </w:tc>
        <w:tc>
          <w:tcPr>
            <w:tcW w:w="0" w:type="auto"/>
            <w:hideMark/>
          </w:tcPr>
          <w:p w14:paraId="2AD913F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64DF5D04"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0..1</w:t>
            </w:r>
          </w:p>
        </w:tc>
      </w:tr>
      <w:tr w:rsidR="0062612D" w:rsidRPr="0062612D" w14:paraId="37C558D3" w14:textId="77777777" w:rsidTr="0062612D">
        <w:trPr>
          <w:trHeight w:val="20"/>
          <w:tblHeader/>
        </w:trPr>
        <w:tc>
          <w:tcPr>
            <w:tcW w:w="0" w:type="auto"/>
            <w:hideMark/>
          </w:tcPr>
          <w:p w14:paraId="7074089C"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byte</w:t>
            </w:r>
          </w:p>
        </w:tc>
        <w:tc>
          <w:tcPr>
            <w:tcW w:w="0" w:type="auto"/>
            <w:hideMark/>
          </w:tcPr>
          <w:p w14:paraId="2E7B2A3B"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8</w:t>
            </w:r>
          </w:p>
        </w:tc>
        <w:tc>
          <w:tcPr>
            <w:tcW w:w="0" w:type="auto"/>
            <w:hideMark/>
          </w:tcPr>
          <w:p w14:paraId="460FE017"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6A14B73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0..255</w:t>
            </w:r>
          </w:p>
        </w:tc>
      </w:tr>
      <w:tr w:rsidR="0062612D" w:rsidRPr="0062612D" w14:paraId="4EA4CFD5" w14:textId="77777777" w:rsidTr="0062612D">
        <w:trPr>
          <w:trHeight w:val="20"/>
          <w:tblHeader/>
        </w:trPr>
        <w:tc>
          <w:tcPr>
            <w:tcW w:w="0" w:type="auto"/>
            <w:hideMark/>
          </w:tcPr>
          <w:p w14:paraId="28ED7810"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mtype</w:t>
            </w:r>
          </w:p>
        </w:tc>
        <w:tc>
          <w:tcPr>
            <w:tcW w:w="0" w:type="auto"/>
            <w:hideMark/>
          </w:tcPr>
          <w:p w14:paraId="3923B662"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8</w:t>
            </w:r>
          </w:p>
        </w:tc>
        <w:tc>
          <w:tcPr>
            <w:tcW w:w="0" w:type="auto"/>
            <w:hideMark/>
          </w:tcPr>
          <w:p w14:paraId="2A18ACC3"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0FA8828B"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0..255</w:t>
            </w:r>
          </w:p>
        </w:tc>
      </w:tr>
      <w:tr w:rsidR="0062612D" w:rsidRPr="0062612D" w14:paraId="0C7D9E17" w14:textId="77777777" w:rsidTr="0062612D">
        <w:trPr>
          <w:trHeight w:val="20"/>
          <w:tblHeader/>
        </w:trPr>
        <w:tc>
          <w:tcPr>
            <w:tcW w:w="0" w:type="auto"/>
            <w:hideMark/>
          </w:tcPr>
          <w:p w14:paraId="23C6073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short</w:t>
            </w:r>
          </w:p>
        </w:tc>
        <w:tc>
          <w:tcPr>
            <w:tcW w:w="0" w:type="auto"/>
            <w:hideMark/>
          </w:tcPr>
          <w:p w14:paraId="7F0F3426"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16</w:t>
            </w:r>
          </w:p>
        </w:tc>
        <w:tc>
          <w:tcPr>
            <w:tcW w:w="0" w:type="auto"/>
            <w:hideMark/>
          </w:tcPr>
          <w:p w14:paraId="055082FB"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signed</w:t>
            </w:r>
          </w:p>
        </w:tc>
        <w:tc>
          <w:tcPr>
            <w:tcW w:w="0" w:type="auto"/>
            <w:hideMark/>
          </w:tcPr>
          <w:p w14:paraId="7CBD7D52"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15</w:t>
            </w: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15</w:t>
            </w:r>
            <w:r w:rsidRPr="0062612D">
              <w:rPr>
                <w:rFonts w:asciiTheme="majorBidi" w:hAnsiTheme="majorBidi" w:cstheme="majorBidi"/>
                <w:sz w:val="24"/>
                <w:szCs w:val="24"/>
                <w:lang w:bidi="ar-SA"/>
              </w:rPr>
              <w:t> − 1</w:t>
            </w:r>
          </w:p>
        </w:tc>
      </w:tr>
      <w:tr w:rsidR="0062612D" w:rsidRPr="0062612D" w14:paraId="7C5E4741" w14:textId="77777777" w:rsidTr="0062612D">
        <w:trPr>
          <w:trHeight w:val="20"/>
          <w:tblHeader/>
        </w:trPr>
        <w:tc>
          <w:tcPr>
            <w:tcW w:w="0" w:type="auto"/>
            <w:hideMark/>
          </w:tcPr>
          <w:p w14:paraId="4A269007"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int</w:t>
            </w:r>
          </w:p>
        </w:tc>
        <w:tc>
          <w:tcPr>
            <w:tcW w:w="0" w:type="auto"/>
            <w:hideMark/>
          </w:tcPr>
          <w:p w14:paraId="447034CF"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32</w:t>
            </w:r>
          </w:p>
        </w:tc>
        <w:tc>
          <w:tcPr>
            <w:tcW w:w="0" w:type="auto"/>
            <w:hideMark/>
          </w:tcPr>
          <w:p w14:paraId="1FA6C1FE"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signed</w:t>
            </w:r>
          </w:p>
        </w:tc>
        <w:tc>
          <w:tcPr>
            <w:tcW w:w="0" w:type="auto"/>
            <w:hideMark/>
          </w:tcPr>
          <w:p w14:paraId="5B6CEA1D"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31</w:t>
            </w: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31</w:t>
            </w:r>
            <w:r w:rsidRPr="0062612D">
              <w:rPr>
                <w:rFonts w:asciiTheme="majorBidi" w:hAnsiTheme="majorBidi" w:cstheme="majorBidi"/>
                <w:sz w:val="24"/>
                <w:szCs w:val="24"/>
                <w:lang w:bidi="ar-SA"/>
              </w:rPr>
              <w:t> − 1</w:t>
            </w:r>
          </w:p>
        </w:tc>
      </w:tr>
    </w:tbl>
    <w:p w14:paraId="5C2C6586" w14:textId="5B03A8A2" w:rsidR="00BC2284" w:rsidRDefault="0062612D" w:rsidP="003F1D57">
      <w:pPr>
        <w:spacing w:after="120" w:line="264" w:lineRule="auto"/>
        <w:ind w:left="0" w:right="0" w:firstLine="0"/>
        <w:jc w:val="left"/>
        <w:rPr>
          <w:rFonts w:asciiTheme="majorBidi" w:hAnsiTheme="majorBidi" w:cstheme="majorBidi"/>
          <w:sz w:val="22"/>
          <w:lang w:bidi="ar-SA"/>
        </w:rPr>
      </w:pPr>
      <w:r w:rsidRPr="0062612D">
        <w:rPr>
          <w:rFonts w:asciiTheme="majorBidi" w:hAnsiTheme="majorBidi" w:cstheme="majorBidi"/>
          <w:sz w:val="24"/>
          <w:szCs w:val="24"/>
          <w:lang w:bidi="ar-SA"/>
        </w:rPr>
        <w:t>*</w:t>
      </w:r>
      <w:r>
        <w:rPr>
          <w:rFonts w:asciiTheme="majorBidi" w:hAnsiTheme="majorBidi" w:cstheme="majorBidi"/>
          <w:sz w:val="24"/>
          <w:szCs w:val="24"/>
          <w:lang w:bidi="ar-SA"/>
        </w:rPr>
        <w:t xml:space="preserve"> </w:t>
      </w:r>
      <w:r w:rsidR="00BC2284" w:rsidRPr="0062612D">
        <w:rPr>
          <w:rFonts w:asciiTheme="majorBidi" w:hAnsiTheme="majorBidi" w:cstheme="majorBidi"/>
          <w:sz w:val="22"/>
          <w:lang w:bidi="ar-SA"/>
        </w:rPr>
        <w:t>The</w:t>
      </w:r>
      <w:r w:rsidR="00BC2284" w:rsidRPr="00D52D18">
        <w:rPr>
          <w:rFonts w:asciiTheme="majorBidi" w:hAnsiTheme="majorBidi" w:cstheme="majorBidi"/>
          <w:sz w:val="22"/>
          <w:lang w:bidi="ar-SA"/>
        </w:rPr>
        <w:t xml:space="preserve"> default initial value of a variable is zero.</w:t>
      </w:r>
    </w:p>
    <w:p w14:paraId="2E3FAD88" w14:textId="00C3AC67" w:rsidR="00BC2284" w:rsidRDefault="00BC2284" w:rsidP="003F1D57">
      <w:pPr>
        <w:spacing w:after="120" w:line="264" w:lineRule="auto"/>
        <w:ind w:left="0" w:right="0" w:firstLine="284"/>
        <w:jc w:val="left"/>
        <w:rPr>
          <w:rFonts w:asciiTheme="majorBidi" w:hAnsiTheme="majorBidi" w:cstheme="majorBidi"/>
          <w:sz w:val="22"/>
          <w:lang w:bidi="ar-SA"/>
        </w:rPr>
      </w:pPr>
      <w:r w:rsidRPr="00D52D18">
        <w:rPr>
          <w:rFonts w:asciiTheme="majorBidi" w:hAnsiTheme="majorBidi" w:cstheme="majorBidi"/>
          <w:sz w:val="22"/>
          <w:lang w:bidi="ar-SA"/>
        </w:rPr>
        <w:t>If a value is assigned that lies outside the domain of the variable type, the true value assigned is obtained by truncation of the value to the domain (i.e., by a type cast operation</w:t>
      </w:r>
      <w:r w:rsidR="00D52D18" w:rsidRPr="00D52D18">
        <w:rPr>
          <w:rFonts w:asciiTheme="majorBidi" w:hAnsiTheme="majorBidi" w:cstheme="majorBidi"/>
          <w:sz w:val="22"/>
          <w:lang w:bidi="ar-SA"/>
        </w:rPr>
        <w:t>). For</w:t>
      </w:r>
      <w:r w:rsidRPr="00D52D18">
        <w:rPr>
          <w:rFonts w:asciiTheme="majorBidi" w:hAnsiTheme="majorBidi" w:cstheme="majorBidi"/>
          <w:sz w:val="22"/>
          <w:lang w:bidi="ar-SA"/>
        </w:rPr>
        <w:t xml:space="preserve"> instance:</w:t>
      </w:r>
      <w:r w:rsidR="00D52D18" w:rsidRPr="00D52D18">
        <w:rPr>
          <w:rFonts w:asciiTheme="majorBidi" w:hAnsiTheme="majorBidi" w:cstheme="majorBidi"/>
          <w:sz w:val="22"/>
          <w:lang w:bidi="ar-SA"/>
        </w:rPr>
        <w:t xml:space="preserve"> </w:t>
      </w:r>
      <w:r w:rsidRPr="00D52D18">
        <w:rPr>
          <w:rFonts w:asciiTheme="majorBidi" w:hAnsiTheme="majorBidi" w:cstheme="majorBidi"/>
          <w:i/>
          <w:iCs/>
          <w:sz w:val="22"/>
          <w:lang w:bidi="ar-SA"/>
        </w:rPr>
        <w:t>byte a, b = 2; short c[3] = 3;</w:t>
      </w:r>
    </w:p>
    <w:p w14:paraId="2D5E7AC0" w14:textId="1C97D6EB" w:rsidR="003F1D57" w:rsidRPr="003F1D57" w:rsidRDefault="003F1D57" w:rsidP="003F1D57">
      <w:pPr>
        <w:spacing w:after="0" w:line="264" w:lineRule="auto"/>
        <w:ind w:left="0" w:right="0" w:firstLine="0"/>
        <w:rPr>
          <w:rFonts w:asciiTheme="majorBidi" w:hAnsiTheme="majorBidi" w:cstheme="majorBidi"/>
          <w:b/>
          <w:bCs/>
          <w:i/>
          <w:iCs/>
          <w:sz w:val="22"/>
          <w:u w:val="single"/>
        </w:rPr>
      </w:pPr>
      <w:r w:rsidRPr="003F1D57">
        <w:rPr>
          <w:rFonts w:asciiTheme="majorBidi" w:eastAsiaTheme="minorEastAsia" w:hAnsiTheme="majorBidi" w:cstheme="majorBidi"/>
          <w:b/>
          <w:bCs/>
          <w:i/>
          <w:iCs/>
          <w:sz w:val="22"/>
          <w:u w:val="single"/>
        </w:rPr>
        <w:t>Processes</w:t>
      </w:r>
    </w:p>
    <w:p w14:paraId="493856DA" w14:textId="77777777" w:rsidR="00BC2284" w:rsidRPr="00D52D18" w:rsidRDefault="00BC2284" w:rsidP="003F1D57">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The state of a variable or of a message channel can only be changed or inspected by processes. The behavior of a process is defined by a </w:t>
      </w:r>
      <w:r w:rsidRPr="00D52D18">
        <w:rPr>
          <w:rStyle w:val="HTML1"/>
          <w:rFonts w:asciiTheme="majorBidi" w:eastAsia="Arial" w:hAnsiTheme="majorBidi" w:cstheme="majorBidi"/>
          <w:i/>
          <w:iCs/>
          <w:sz w:val="22"/>
          <w:szCs w:val="22"/>
        </w:rPr>
        <w:t>proctype</w:t>
      </w:r>
      <w:r w:rsidRPr="00D52D18">
        <w:rPr>
          <w:rFonts w:asciiTheme="majorBidi" w:hAnsiTheme="majorBidi" w:cstheme="majorBidi"/>
          <w:sz w:val="22"/>
          <w:szCs w:val="22"/>
        </w:rPr>
        <w:t xml:space="preserve"> declaration. For example, the following declares a process type </w:t>
      </w:r>
      <w:r w:rsidRPr="00D52D18">
        <w:rPr>
          <w:rStyle w:val="HTML1"/>
          <w:rFonts w:asciiTheme="majorBidi" w:eastAsia="Arial" w:hAnsiTheme="majorBidi" w:cstheme="majorBidi"/>
          <w:sz w:val="22"/>
          <w:szCs w:val="22"/>
        </w:rPr>
        <w:t>A</w:t>
      </w:r>
      <w:r w:rsidRPr="00D52D18">
        <w:rPr>
          <w:rFonts w:asciiTheme="majorBidi" w:hAnsiTheme="majorBidi" w:cstheme="majorBidi"/>
          <w:sz w:val="22"/>
          <w:szCs w:val="22"/>
        </w:rPr>
        <w:t xml:space="preserve"> with one variable </w:t>
      </w:r>
      <w:r w:rsidRPr="00D52D18">
        <w:rPr>
          <w:rStyle w:val="HTML1"/>
          <w:rFonts w:asciiTheme="majorBidi" w:eastAsia="Arial" w:hAnsiTheme="majorBidi" w:cstheme="majorBidi"/>
          <w:i/>
          <w:iCs/>
          <w:sz w:val="22"/>
          <w:szCs w:val="22"/>
        </w:rPr>
        <w:t>state</w:t>
      </w:r>
      <w:r w:rsidRPr="00D52D18">
        <w:rPr>
          <w:rFonts w:asciiTheme="majorBidi" w:hAnsiTheme="majorBidi" w:cstheme="majorBidi"/>
          <w:sz w:val="22"/>
          <w:szCs w:val="22"/>
        </w:rPr>
        <w:t xml:space="preserve">: </w:t>
      </w:r>
    </w:p>
    <w:p w14:paraId="1168D71E" w14:textId="77777777" w:rsidR="00BC2284" w:rsidRPr="003F1D57" w:rsidRDefault="00BC2284" w:rsidP="003F1D57">
      <w:pPr>
        <w:pStyle w:val="HTML"/>
        <w:spacing w:line="264" w:lineRule="auto"/>
        <w:ind w:firstLine="284"/>
        <w:rPr>
          <w:i/>
          <w:iCs/>
        </w:rPr>
      </w:pPr>
      <w:r w:rsidRPr="003F1D57">
        <w:rPr>
          <w:i/>
          <w:iCs/>
        </w:rPr>
        <w:t>proctype A()</w:t>
      </w:r>
    </w:p>
    <w:p w14:paraId="7E115F47" w14:textId="77777777" w:rsidR="00BC2284" w:rsidRPr="003F1D57" w:rsidRDefault="00BC2284" w:rsidP="003F1D57">
      <w:pPr>
        <w:pStyle w:val="HTML"/>
        <w:spacing w:line="264" w:lineRule="auto"/>
        <w:ind w:firstLine="284"/>
        <w:rPr>
          <w:i/>
          <w:iCs/>
        </w:rPr>
      </w:pPr>
      <w:r w:rsidRPr="003F1D57">
        <w:rPr>
          <w:i/>
          <w:iCs/>
        </w:rPr>
        <w:t>{</w:t>
      </w:r>
    </w:p>
    <w:p w14:paraId="7B812EA2" w14:textId="77777777" w:rsidR="00BC2284" w:rsidRPr="003F1D57" w:rsidRDefault="00BC2284" w:rsidP="003F1D57">
      <w:pPr>
        <w:pStyle w:val="HTML"/>
        <w:spacing w:line="264" w:lineRule="auto"/>
        <w:ind w:firstLine="284"/>
        <w:rPr>
          <w:i/>
          <w:iCs/>
        </w:rPr>
      </w:pPr>
      <w:r w:rsidRPr="003F1D57">
        <w:rPr>
          <w:i/>
          <w:iCs/>
        </w:rPr>
        <w:lastRenderedPageBreak/>
        <w:t xml:space="preserve">  byte state;</w:t>
      </w:r>
    </w:p>
    <w:p w14:paraId="25E70932" w14:textId="77777777" w:rsidR="00BC2284" w:rsidRPr="003F1D57" w:rsidRDefault="00BC2284" w:rsidP="003F1D57">
      <w:pPr>
        <w:pStyle w:val="HTML"/>
        <w:spacing w:line="264" w:lineRule="auto"/>
        <w:ind w:firstLine="284"/>
        <w:rPr>
          <w:i/>
          <w:iCs/>
        </w:rPr>
      </w:pPr>
      <w:r w:rsidRPr="003F1D57">
        <w:rPr>
          <w:i/>
          <w:iCs/>
        </w:rPr>
        <w:t xml:space="preserve">  state = 3;</w:t>
      </w:r>
    </w:p>
    <w:p w14:paraId="2B587EE2" w14:textId="77777777" w:rsidR="00BC2284" w:rsidRPr="003F1D57" w:rsidRDefault="00BC2284" w:rsidP="003F1D57">
      <w:pPr>
        <w:pStyle w:val="HTML"/>
        <w:spacing w:line="264" w:lineRule="auto"/>
        <w:ind w:firstLine="284"/>
        <w:rPr>
          <w:i/>
          <w:iCs/>
        </w:rPr>
      </w:pPr>
      <w:r w:rsidRPr="003F1D57">
        <w:rPr>
          <w:i/>
          <w:iCs/>
        </w:rPr>
        <w:t>}</w:t>
      </w:r>
    </w:p>
    <w:p w14:paraId="7D087505" w14:textId="58BAD0D4" w:rsidR="00BC2284" w:rsidRPr="00D52D18" w:rsidRDefault="00BC2284" w:rsidP="00C46DE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The </w:t>
      </w:r>
      <w:r w:rsidRPr="00D52D18">
        <w:rPr>
          <w:rStyle w:val="HTML1"/>
          <w:rFonts w:asciiTheme="majorBidi" w:eastAsia="Arial" w:hAnsiTheme="majorBidi" w:cstheme="majorBidi"/>
          <w:i/>
          <w:iCs/>
          <w:sz w:val="22"/>
          <w:szCs w:val="22"/>
        </w:rPr>
        <w:t>proctype</w:t>
      </w:r>
      <w:r w:rsidRPr="00D52D18">
        <w:rPr>
          <w:rFonts w:asciiTheme="majorBidi" w:hAnsiTheme="majorBidi" w:cstheme="majorBidi"/>
          <w:sz w:val="22"/>
          <w:szCs w:val="22"/>
        </w:rPr>
        <w:t xml:space="preserve"> definition only declares process behavior, it does not execute it. Initially, in the </w:t>
      </w:r>
      <w:del w:id="267" w:author="adm" w:date="2017-01-18T17:09:00Z">
        <w:r w:rsidRPr="00D52D18" w:rsidDel="0054741D">
          <w:rPr>
            <w:rFonts w:asciiTheme="majorBidi" w:hAnsiTheme="majorBidi" w:cstheme="majorBidi"/>
            <w:sz w:val="22"/>
            <w:szCs w:val="22"/>
          </w:rPr>
          <w:delText>PROMELA</w:delText>
        </w:r>
      </w:del>
      <w:ins w:id="268" w:author="adm" w:date="2017-01-18T17:09:00Z">
        <w:r w:rsidR="0054741D">
          <w:rPr>
            <w:rFonts w:asciiTheme="majorBidi" w:hAnsiTheme="majorBidi" w:cstheme="majorBidi"/>
            <w:sz w:val="22"/>
            <w:szCs w:val="22"/>
          </w:rPr>
          <w:t>PROMELA</w:t>
        </w:r>
      </w:ins>
      <w:r w:rsidRPr="00D52D18">
        <w:rPr>
          <w:rFonts w:asciiTheme="majorBidi" w:hAnsiTheme="majorBidi" w:cstheme="majorBidi"/>
          <w:sz w:val="22"/>
          <w:szCs w:val="22"/>
        </w:rPr>
        <w:t xml:space="preserve"> model, just one process will be executed: a process of type </w:t>
      </w:r>
      <w:r w:rsidR="00067E1C" w:rsidRPr="00D52D18">
        <w:rPr>
          <w:rStyle w:val="HTML1"/>
          <w:rFonts w:asciiTheme="majorBidi" w:eastAsia="Arial" w:hAnsiTheme="majorBidi" w:cstheme="majorBidi"/>
          <w:i/>
          <w:iCs/>
          <w:sz w:val="22"/>
          <w:szCs w:val="22"/>
        </w:rPr>
        <w:t>init</w:t>
      </w:r>
      <w:r w:rsidR="00067E1C" w:rsidRPr="00D52D18">
        <w:rPr>
          <w:rFonts w:asciiTheme="majorBidi" w:hAnsiTheme="majorBidi" w:cstheme="majorBidi"/>
          <w:sz w:val="22"/>
          <w:szCs w:val="22"/>
        </w:rPr>
        <w:t xml:space="preserve"> that</w:t>
      </w:r>
      <w:r w:rsidRPr="00D52D18">
        <w:rPr>
          <w:rFonts w:asciiTheme="majorBidi" w:hAnsiTheme="majorBidi" w:cstheme="majorBidi"/>
          <w:sz w:val="22"/>
          <w:szCs w:val="22"/>
        </w:rPr>
        <w:t xml:space="preserve"> must be declared explicitly in every </w:t>
      </w:r>
      <w:del w:id="269" w:author="adm" w:date="2017-01-18T17:09:00Z">
        <w:r w:rsidRPr="00D52D18" w:rsidDel="0054741D">
          <w:rPr>
            <w:rFonts w:asciiTheme="majorBidi" w:hAnsiTheme="majorBidi" w:cstheme="majorBidi"/>
            <w:sz w:val="22"/>
            <w:szCs w:val="22"/>
          </w:rPr>
          <w:delText>PROMELA</w:delText>
        </w:r>
      </w:del>
      <w:ins w:id="270" w:author="adm" w:date="2017-01-18T17:09:00Z">
        <w:r w:rsidR="0054741D">
          <w:rPr>
            <w:rFonts w:asciiTheme="majorBidi" w:hAnsiTheme="majorBidi" w:cstheme="majorBidi"/>
            <w:sz w:val="22"/>
            <w:szCs w:val="22"/>
          </w:rPr>
          <w:t>PROMELA</w:t>
        </w:r>
      </w:ins>
      <w:r w:rsidRPr="00D52D18">
        <w:rPr>
          <w:rFonts w:asciiTheme="majorBidi" w:hAnsiTheme="majorBidi" w:cstheme="majorBidi"/>
          <w:sz w:val="22"/>
          <w:szCs w:val="22"/>
        </w:rPr>
        <w:t xml:space="preserve"> specification. </w:t>
      </w:r>
    </w:p>
    <w:p w14:paraId="487E479D" w14:textId="640B0B94" w:rsidR="00BC2284" w:rsidRPr="00D52D18" w:rsidRDefault="00BC2284" w:rsidP="00C46DE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New processes can be spawn using the </w:t>
      </w:r>
      <w:r w:rsidRPr="00D52D18">
        <w:rPr>
          <w:rStyle w:val="HTML1"/>
          <w:rFonts w:asciiTheme="majorBidi" w:eastAsia="Arial" w:hAnsiTheme="majorBidi" w:cstheme="majorBidi"/>
          <w:sz w:val="22"/>
          <w:szCs w:val="22"/>
        </w:rPr>
        <w:t>run</w:t>
      </w:r>
      <w:r w:rsidRPr="00D52D18">
        <w:rPr>
          <w:rFonts w:asciiTheme="majorBidi" w:hAnsiTheme="majorBidi" w:cstheme="majorBidi"/>
          <w:sz w:val="22"/>
          <w:szCs w:val="22"/>
        </w:rPr>
        <w:t xml:space="preserve"> statement. It takes as argument the name of a process type and instantiate it. The </w:t>
      </w:r>
      <w:r w:rsidRPr="00D52D18">
        <w:rPr>
          <w:rStyle w:val="HTML1"/>
          <w:rFonts w:asciiTheme="majorBidi" w:eastAsia="Arial" w:hAnsiTheme="majorBidi" w:cstheme="majorBidi"/>
          <w:sz w:val="22"/>
          <w:szCs w:val="22"/>
        </w:rPr>
        <w:t>run</w:t>
      </w:r>
      <w:r w:rsidRPr="00D52D18">
        <w:rPr>
          <w:rFonts w:asciiTheme="majorBidi" w:hAnsiTheme="majorBidi" w:cstheme="majorBidi"/>
          <w:sz w:val="22"/>
          <w:szCs w:val="22"/>
        </w:rPr>
        <w:t xml:space="preserve"> operator can be used in the body of the </w:t>
      </w:r>
      <w:r w:rsidRPr="00D52D18">
        <w:rPr>
          <w:rStyle w:val="HTML1"/>
          <w:rFonts w:asciiTheme="majorBidi" w:eastAsia="Arial" w:hAnsiTheme="majorBidi" w:cstheme="majorBidi"/>
          <w:sz w:val="22"/>
          <w:szCs w:val="22"/>
        </w:rPr>
        <w:t>proctype</w:t>
      </w:r>
      <w:r w:rsidRPr="00D52D18">
        <w:rPr>
          <w:rFonts w:asciiTheme="majorBidi" w:hAnsiTheme="majorBidi" w:cstheme="majorBidi"/>
          <w:sz w:val="22"/>
          <w:szCs w:val="22"/>
        </w:rPr>
        <w:t xml:space="preserve"> definitions, not only in the initial process. This allows for dynamic creation of processes in </w:t>
      </w:r>
      <w:del w:id="271" w:author="adm" w:date="2017-01-18T17:09:00Z">
        <w:r w:rsidRPr="00D52D18" w:rsidDel="0054741D">
          <w:rPr>
            <w:rFonts w:asciiTheme="majorBidi" w:hAnsiTheme="majorBidi" w:cstheme="majorBidi"/>
            <w:sz w:val="22"/>
            <w:szCs w:val="22"/>
          </w:rPr>
          <w:delText>PROMELA</w:delText>
        </w:r>
      </w:del>
      <w:ins w:id="272" w:author="adm" w:date="2017-01-18T17:09:00Z">
        <w:r w:rsidR="0054741D">
          <w:rPr>
            <w:rFonts w:asciiTheme="majorBidi" w:hAnsiTheme="majorBidi" w:cstheme="majorBidi"/>
            <w:sz w:val="22"/>
            <w:szCs w:val="22"/>
          </w:rPr>
          <w:t>PROMELA</w:t>
        </w:r>
      </w:ins>
      <w:r w:rsidRPr="00D52D18">
        <w:rPr>
          <w:rFonts w:asciiTheme="majorBidi" w:hAnsiTheme="majorBidi" w:cstheme="majorBidi"/>
          <w:sz w:val="22"/>
          <w:szCs w:val="22"/>
        </w:rPr>
        <w:t xml:space="preserve">. </w:t>
      </w:r>
    </w:p>
    <w:p w14:paraId="2F8E232F" w14:textId="77777777" w:rsidR="00BC2284" w:rsidRPr="00D52D18" w:rsidRDefault="00BC2284" w:rsidP="00C46DE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An executing process disappears when it terminates, that is, it reaches the end of the body in the </w:t>
      </w:r>
      <w:r w:rsidRPr="00D52D18">
        <w:rPr>
          <w:rStyle w:val="HTML1"/>
          <w:rFonts w:asciiTheme="majorBidi" w:eastAsia="Arial" w:hAnsiTheme="majorBidi" w:cstheme="majorBidi"/>
          <w:sz w:val="22"/>
          <w:szCs w:val="22"/>
        </w:rPr>
        <w:t>proctype</w:t>
      </w:r>
      <w:r w:rsidRPr="00D52D18">
        <w:rPr>
          <w:rFonts w:asciiTheme="majorBidi" w:hAnsiTheme="majorBidi" w:cstheme="majorBidi"/>
          <w:sz w:val="22"/>
          <w:szCs w:val="22"/>
        </w:rPr>
        <w:t xml:space="preserve"> definition, but not before all processes that it started have terminated. </w:t>
      </w:r>
    </w:p>
    <w:p w14:paraId="6811B0CF" w14:textId="77777777" w:rsidR="00067E1C" w:rsidRPr="0054741D" w:rsidRDefault="00BC2284">
      <w:pPr>
        <w:tabs>
          <w:tab w:val="left" w:pos="720"/>
        </w:tabs>
        <w:autoSpaceDE w:val="0"/>
        <w:autoSpaceDN w:val="0"/>
        <w:adjustRightInd w:val="0"/>
        <w:spacing w:after="0" w:line="240" w:lineRule="auto"/>
        <w:ind w:left="2880" w:right="0" w:hanging="2880"/>
        <w:jc w:val="left"/>
        <w:rPr>
          <w:rFonts w:asciiTheme="majorBidi" w:eastAsiaTheme="minorEastAsia" w:hAnsiTheme="majorBidi" w:cstheme="majorBidi"/>
          <w:b/>
          <w:bCs/>
          <w:i/>
          <w:iCs/>
          <w:sz w:val="24"/>
          <w:u w:val="single"/>
          <w:rPrChange w:id="273" w:author="adm" w:date="2017-01-18T17:10:00Z">
            <w:rPr>
              <w:rFonts w:asciiTheme="majorBidi" w:hAnsiTheme="majorBidi" w:cstheme="majorBidi"/>
              <w:b/>
              <w:bCs/>
              <w:i/>
              <w:iCs/>
              <w:sz w:val="22"/>
              <w:u w:val="single"/>
            </w:rPr>
          </w:rPrChange>
        </w:rPr>
        <w:pPrChange w:id="274" w:author="adm" w:date="2017-01-18T17:11:00Z">
          <w:pPr>
            <w:pStyle w:val="NormalWeb"/>
            <w:spacing w:before="0" w:beforeAutospacing="0" w:after="0" w:afterAutospacing="0" w:line="264" w:lineRule="auto"/>
          </w:pPr>
        </w:pPrChange>
      </w:pPr>
      <w:r w:rsidRPr="0054741D">
        <w:rPr>
          <w:rFonts w:asciiTheme="majorBidi" w:eastAsiaTheme="minorEastAsia" w:hAnsiTheme="majorBidi" w:cstheme="majorBidi"/>
          <w:b/>
          <w:bCs/>
          <w:i/>
          <w:iCs/>
          <w:sz w:val="24"/>
          <w:szCs w:val="24"/>
          <w:u w:val="single"/>
          <w:rPrChange w:id="275" w:author="adm" w:date="2017-01-18T17:10:00Z">
            <w:rPr>
              <w:rFonts w:asciiTheme="majorBidi" w:hAnsiTheme="majorBidi" w:cstheme="majorBidi"/>
              <w:b/>
              <w:bCs/>
              <w:i/>
              <w:iCs/>
              <w:sz w:val="22"/>
              <w:u w:val="single"/>
            </w:rPr>
          </w:rPrChange>
        </w:rPr>
        <w:t>Atomicity</w:t>
      </w:r>
    </w:p>
    <w:p w14:paraId="4711646F" w14:textId="09B8EA2A" w:rsidR="00BC2284" w:rsidRPr="00D52D18" w:rsidRDefault="00BC2284" w:rsidP="003F1D57">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By prefixing a sequence of statements enclosed in curly braces with the keyword </w:t>
      </w:r>
      <w:r w:rsidRPr="00D52D18">
        <w:rPr>
          <w:rStyle w:val="HTML1"/>
          <w:rFonts w:asciiTheme="majorBidi" w:eastAsia="Arial" w:hAnsiTheme="majorBidi" w:cstheme="majorBidi"/>
          <w:sz w:val="22"/>
          <w:szCs w:val="22"/>
        </w:rPr>
        <w:t>atomic</w:t>
      </w:r>
      <w:r w:rsidRPr="00D52D18">
        <w:rPr>
          <w:rFonts w:asciiTheme="majorBidi" w:hAnsiTheme="majorBidi" w:cstheme="majorBidi"/>
          <w:sz w:val="22"/>
          <w:szCs w:val="22"/>
        </w:rPr>
        <w:t xml:space="preserve"> the user can indicate that the sequence is to be executed as one indivisible unit, non-interleaved with any other processes. It is a runtime error if any statement, other that the first statement blocks in an atomic sequence. Atomic sequences can be an important tool in reducing the complexity of verification models. Note that atomic sequences restrict the amount of interleaving that is allowed in a distributed system. Intractable models can be made tractable by labeling all manipulations of local variables with atomic sequences. </w:t>
      </w:r>
    </w:p>
    <w:p w14:paraId="2B67CE52" w14:textId="77777777" w:rsidR="003F1D57" w:rsidRPr="003F1D57"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2"/>
          <w:u w:val="single"/>
          <w:rtl/>
        </w:rPr>
      </w:pPr>
      <w:r w:rsidRPr="003F1D57">
        <w:rPr>
          <w:rFonts w:asciiTheme="majorBidi" w:eastAsiaTheme="minorEastAsia" w:hAnsiTheme="majorBidi" w:cstheme="majorBidi"/>
          <w:b/>
          <w:bCs/>
          <w:i/>
          <w:iCs/>
          <w:sz w:val="22"/>
          <w:u w:val="single"/>
        </w:rPr>
        <w:t>Control Flow</w:t>
      </w:r>
    </w:p>
    <w:p w14:paraId="6DB8BD00" w14:textId="77777777" w:rsidR="003F1D57" w:rsidRPr="0054741D"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tl/>
          <w:rPrChange w:id="276" w:author="adm" w:date="2017-01-18T17:10:00Z">
            <w:rPr>
              <w:rFonts w:asciiTheme="majorBidi" w:eastAsiaTheme="minorEastAsia" w:hAnsiTheme="majorBidi" w:cstheme="majorBidi"/>
              <w:b/>
              <w:bCs/>
              <w:i/>
              <w:iCs/>
              <w:sz w:val="22"/>
              <w:u w:val="single"/>
              <w:rtl/>
            </w:rPr>
          </w:rPrChange>
        </w:rPr>
      </w:pPr>
      <w:r w:rsidRPr="0054741D">
        <w:rPr>
          <w:rFonts w:asciiTheme="majorBidi" w:eastAsiaTheme="minorEastAsia" w:hAnsiTheme="majorBidi" w:cstheme="majorBidi"/>
          <w:b/>
          <w:bCs/>
          <w:i/>
          <w:iCs/>
          <w:sz w:val="24"/>
          <w:szCs w:val="24"/>
          <w:u w:val="single"/>
          <w:rPrChange w:id="277" w:author="adm" w:date="2017-01-18T17:10:00Z">
            <w:rPr>
              <w:rFonts w:asciiTheme="majorBidi" w:eastAsiaTheme="minorEastAsia" w:hAnsiTheme="majorBidi" w:cstheme="majorBidi"/>
              <w:b/>
              <w:bCs/>
              <w:i/>
              <w:iCs/>
              <w:sz w:val="22"/>
              <w:u w:val="single"/>
            </w:rPr>
          </w:rPrChange>
        </w:rPr>
        <w:t>Case Selection</w:t>
      </w:r>
    </w:p>
    <w:p w14:paraId="75639F37" w14:textId="77777777" w:rsidR="00BC2284" w:rsidRPr="00D52D18" w:rsidRDefault="00BC2284" w:rsidP="00C46DE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The simplest construct is the selection structure. Using the relative values of two variables a and b, for example we can write:</w:t>
      </w:r>
    </w:p>
    <w:p w14:paraId="09DFFCEA"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if</w:t>
      </w:r>
    </w:p>
    <w:p w14:paraId="70F66144"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(a != b) -&gt; option1</w:t>
      </w:r>
    </w:p>
    <w:p w14:paraId="36FE59C0"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(a == b) -&gt; option2</w:t>
      </w:r>
    </w:p>
    <w:p w14:paraId="56C5F1E4"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fi</w:t>
      </w:r>
    </w:p>
    <w:p w14:paraId="02DD9B30" w14:textId="15FC157E" w:rsidR="00BC2284" w:rsidRPr="00D52D18" w:rsidRDefault="00BC2284" w:rsidP="003F1D57">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The selection structure contains two execution sequences, each preceded by a double colon. One sequence from the list will be executed. A sequence can be selected only if its first statement is executable. The first statement of a control sequence is called a guard.</w:t>
      </w:r>
    </w:p>
    <w:p w14:paraId="0A972E5F" w14:textId="1E188CC1" w:rsidR="00BC2284" w:rsidRPr="00D52D18" w:rsidRDefault="00BC2284" w:rsidP="003F1D57">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In the example above, the guards are mutually exclusive, but they need not be. If more than one guard is executable, one of the corresponding sequences is selected non-deterministically. If all guards are un</w:t>
      </w:r>
      <w:ins w:id="278" w:author="אלנה רווה" w:date="2017-01-17T12:39:00Z">
        <w:r w:rsidR="00534916">
          <w:rPr>
            <w:rFonts w:asciiTheme="majorBidi" w:hAnsiTheme="majorBidi" w:cstheme="majorBidi"/>
            <w:color w:val="auto"/>
            <w:sz w:val="22"/>
          </w:rPr>
          <w:t>-</w:t>
        </w:r>
      </w:ins>
      <w:r w:rsidRPr="00D52D18">
        <w:rPr>
          <w:rFonts w:asciiTheme="majorBidi" w:hAnsiTheme="majorBidi" w:cstheme="majorBidi"/>
          <w:color w:val="auto"/>
          <w:sz w:val="22"/>
        </w:rPr>
        <w:t>executable the process will block until one of them can be selected.</w:t>
      </w:r>
    </w:p>
    <w:p w14:paraId="64DAB340" w14:textId="2EDC7C6A" w:rsidR="00BC2284" w:rsidRPr="00D52D18" w:rsidRDefault="00BC2284" w:rsidP="003F1D57">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 xml:space="preserve">There are two pseudo-statements that can </w:t>
      </w:r>
      <w:ins w:id="279" w:author="אלנה רווה" w:date="2017-01-17T12:40:00Z">
        <w:r w:rsidR="00534916">
          <w:rPr>
            <w:rFonts w:asciiTheme="majorBidi" w:hAnsiTheme="majorBidi" w:cstheme="majorBidi"/>
            <w:color w:val="auto"/>
            <w:sz w:val="22"/>
          </w:rPr>
          <w:t xml:space="preserve">be </w:t>
        </w:r>
      </w:ins>
      <w:r w:rsidRPr="00D52D18">
        <w:rPr>
          <w:rFonts w:asciiTheme="majorBidi" w:hAnsiTheme="majorBidi" w:cstheme="majorBidi"/>
          <w:color w:val="auto"/>
          <w:sz w:val="22"/>
        </w:rPr>
        <w:t>used as guards: the timeout statement and the else statement. The timeout statement models a special condition that allows a process to abort the waiting for a condition that may never become true. The else statement can be used as the initial statement of the last option sequence in a selection or iteration statement. The else is only executable only if all other options in the same selection are not executable.</w:t>
      </w:r>
    </w:p>
    <w:p w14:paraId="74270E25" w14:textId="20F06B17" w:rsidR="003F1D57" w:rsidRPr="0054741D"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PrChange w:id="280" w:author="adm" w:date="2017-01-18T17:10:00Z">
            <w:rPr>
              <w:rFonts w:asciiTheme="majorBidi" w:eastAsiaTheme="minorEastAsia" w:hAnsiTheme="majorBidi" w:cstheme="majorBidi"/>
              <w:b/>
              <w:bCs/>
              <w:i/>
              <w:iCs/>
              <w:sz w:val="22"/>
              <w:u w:val="single"/>
            </w:rPr>
          </w:rPrChange>
        </w:rPr>
      </w:pPr>
      <w:r w:rsidRPr="0054741D">
        <w:rPr>
          <w:rFonts w:asciiTheme="majorBidi" w:eastAsiaTheme="minorEastAsia" w:hAnsiTheme="majorBidi" w:cstheme="majorBidi"/>
          <w:b/>
          <w:bCs/>
          <w:i/>
          <w:iCs/>
          <w:sz w:val="24"/>
          <w:szCs w:val="24"/>
          <w:u w:val="single"/>
          <w:rPrChange w:id="281" w:author="adm" w:date="2017-01-18T17:10:00Z">
            <w:rPr>
              <w:rFonts w:asciiTheme="majorBidi" w:eastAsiaTheme="minorEastAsia" w:hAnsiTheme="majorBidi" w:cstheme="majorBidi"/>
              <w:b/>
              <w:bCs/>
              <w:i/>
              <w:iCs/>
              <w:sz w:val="22"/>
              <w:u w:val="single"/>
            </w:rPr>
          </w:rPrChange>
        </w:rPr>
        <w:t>Repetition</w:t>
      </w:r>
    </w:p>
    <w:p w14:paraId="7CF0FC73" w14:textId="3C733298" w:rsidR="00BC2284" w:rsidRPr="00D52D18" w:rsidRDefault="00BC2284" w:rsidP="00C46DE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 xml:space="preserve">A logical extension of the selection </w:t>
      </w:r>
      <w:del w:id="282" w:author="אלנה רווה" w:date="2017-01-17T12:40:00Z">
        <w:r w:rsidRPr="00D52D18" w:rsidDel="00ED77C9">
          <w:rPr>
            <w:rFonts w:asciiTheme="majorBidi" w:hAnsiTheme="majorBidi" w:cstheme="majorBidi"/>
            <w:color w:val="auto"/>
            <w:sz w:val="22"/>
          </w:rPr>
          <w:delText>stucture</w:delText>
        </w:r>
      </w:del>
      <w:ins w:id="283" w:author="אלנה רווה" w:date="2017-01-17T12:40:00Z">
        <w:r w:rsidR="00ED77C9" w:rsidRPr="00D52D18">
          <w:rPr>
            <w:rFonts w:asciiTheme="majorBidi" w:hAnsiTheme="majorBidi" w:cstheme="majorBidi"/>
            <w:color w:val="auto"/>
            <w:sz w:val="22"/>
          </w:rPr>
          <w:t>structure</w:t>
        </w:r>
      </w:ins>
      <w:r w:rsidRPr="00D52D18">
        <w:rPr>
          <w:rFonts w:asciiTheme="majorBidi" w:hAnsiTheme="majorBidi" w:cstheme="majorBidi"/>
          <w:color w:val="auto"/>
          <w:sz w:val="22"/>
        </w:rPr>
        <w:t xml:space="preserve"> is the repetition structure. For example:</w:t>
      </w:r>
    </w:p>
    <w:p w14:paraId="4411B0AD"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do </w:t>
      </w:r>
    </w:p>
    <w:p w14:paraId="75B3C213"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0C293BF5"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24EDCC98"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0) -&gt; break</w:t>
      </w:r>
    </w:p>
    <w:p w14:paraId="51CEAB99"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od</w:t>
      </w:r>
    </w:p>
    <w:p w14:paraId="0099F842" w14:textId="1316D575" w:rsidR="00BC2284" w:rsidRPr="00D52D18" w:rsidRDefault="00BC2284" w:rsidP="00C46DE0">
      <w:pPr>
        <w:spacing w:after="120" w:line="264" w:lineRule="auto"/>
        <w:ind w:left="0" w:right="1454" w:firstLine="284"/>
        <w:rPr>
          <w:rFonts w:asciiTheme="majorBidi" w:hAnsiTheme="majorBidi" w:cstheme="majorBidi"/>
          <w:color w:val="auto"/>
          <w:sz w:val="22"/>
        </w:rPr>
      </w:pPr>
      <w:r w:rsidRPr="00D52D18">
        <w:rPr>
          <w:rFonts w:asciiTheme="majorBidi" w:hAnsiTheme="majorBidi" w:cstheme="majorBidi"/>
          <w:color w:val="auto"/>
          <w:sz w:val="22"/>
        </w:rPr>
        <w:t xml:space="preserve">describes a repetition structure in </w:t>
      </w:r>
      <w:del w:id="284" w:author="adm" w:date="2017-01-18T17:09:00Z">
        <w:r w:rsidRPr="00D52D18" w:rsidDel="0054741D">
          <w:rPr>
            <w:rFonts w:asciiTheme="majorBidi" w:hAnsiTheme="majorBidi" w:cstheme="majorBidi"/>
            <w:color w:val="auto"/>
            <w:sz w:val="22"/>
          </w:rPr>
          <w:delText>PROMELA</w:delText>
        </w:r>
      </w:del>
      <w:ins w:id="285" w:author="adm" w:date="2017-01-18T17:09:00Z">
        <w:r w:rsidR="0054741D">
          <w:rPr>
            <w:rFonts w:asciiTheme="majorBidi" w:hAnsiTheme="majorBidi" w:cstheme="majorBidi"/>
            <w:color w:val="auto"/>
            <w:sz w:val="22"/>
          </w:rPr>
          <w:t>PROMELA</w:t>
        </w:r>
      </w:ins>
      <w:r w:rsidRPr="00D52D18">
        <w:rPr>
          <w:rFonts w:asciiTheme="majorBidi" w:hAnsiTheme="majorBidi" w:cstheme="majorBidi"/>
          <w:color w:val="auto"/>
          <w:sz w:val="22"/>
        </w:rPr>
        <w:t xml:space="preserve">. Only one option can be selected at a time. After the option completes, the execution of the structure is repeated. The normal </w:t>
      </w:r>
      <w:r w:rsidRPr="00D52D18">
        <w:rPr>
          <w:rFonts w:asciiTheme="majorBidi" w:hAnsiTheme="majorBidi" w:cstheme="majorBidi"/>
          <w:color w:val="auto"/>
          <w:sz w:val="22"/>
        </w:rPr>
        <w:lastRenderedPageBreak/>
        <w:t>way to terminate the repetition structure is with a break statement. It transfers the control to the instruction that immediately follows the repetition structure.</w:t>
      </w:r>
    </w:p>
    <w:p w14:paraId="72924CD7" w14:textId="77777777" w:rsidR="003F1D57" w:rsidRDefault="003F1D57" w:rsidP="00C46DE0">
      <w:pPr>
        <w:spacing w:after="120" w:line="264" w:lineRule="auto"/>
        <w:ind w:left="0" w:right="0" w:firstLine="284"/>
        <w:jc w:val="left"/>
        <w:rPr>
          <w:rFonts w:asciiTheme="majorBidi" w:hAnsiTheme="majorBidi" w:cstheme="majorBidi"/>
          <w:color w:val="auto"/>
          <w:sz w:val="22"/>
        </w:rPr>
      </w:pPr>
    </w:p>
    <w:p w14:paraId="719AD474" w14:textId="2A100350" w:rsidR="003F1D57" w:rsidRPr="0054741D"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PrChange w:id="286" w:author="adm" w:date="2017-01-18T17:04:00Z">
            <w:rPr>
              <w:rFonts w:ascii="Segoe UI" w:eastAsiaTheme="minorEastAsia" w:hAnsi="Segoe UI" w:cs="Segoe UI"/>
              <w:b/>
              <w:bCs/>
              <w:i/>
              <w:iCs/>
              <w:sz w:val="18"/>
              <w:szCs w:val="18"/>
              <w:u w:val="single"/>
            </w:rPr>
          </w:rPrChange>
        </w:rPr>
      </w:pPr>
      <w:commentRangeStart w:id="287"/>
      <w:r w:rsidRPr="0054741D">
        <w:rPr>
          <w:rFonts w:asciiTheme="majorBidi" w:eastAsiaTheme="minorEastAsia" w:hAnsiTheme="majorBidi" w:cstheme="majorBidi"/>
          <w:b/>
          <w:bCs/>
          <w:i/>
          <w:iCs/>
          <w:sz w:val="24"/>
          <w:szCs w:val="24"/>
          <w:u w:val="single"/>
          <w:rPrChange w:id="288" w:author="adm" w:date="2017-01-18T17:04:00Z">
            <w:rPr>
              <w:rFonts w:ascii="Segoe UI" w:eastAsiaTheme="minorEastAsia" w:hAnsi="Segoe UI" w:cs="Segoe UI"/>
              <w:b/>
              <w:bCs/>
              <w:i/>
              <w:iCs/>
              <w:sz w:val="18"/>
              <w:szCs w:val="18"/>
              <w:u w:val="single"/>
            </w:rPr>
          </w:rPrChange>
        </w:rPr>
        <w:t>Unconditional Jumps</w:t>
      </w:r>
      <w:commentRangeEnd w:id="287"/>
      <w:r w:rsidR="00BC49CA" w:rsidRPr="0054741D">
        <w:rPr>
          <w:rStyle w:val="a8"/>
          <w:rFonts w:asciiTheme="majorBidi" w:hAnsiTheme="majorBidi" w:cstheme="majorBidi"/>
          <w:sz w:val="24"/>
          <w:szCs w:val="24"/>
          <w:rPrChange w:id="289" w:author="adm" w:date="2017-01-18T17:04:00Z">
            <w:rPr>
              <w:rStyle w:val="a8"/>
            </w:rPr>
          </w:rPrChange>
        </w:rPr>
        <w:commentReference w:id="287"/>
      </w:r>
    </w:p>
    <w:p w14:paraId="79D2A5A6" w14:textId="77777777" w:rsidR="00BC2284" w:rsidRPr="00D52D18" w:rsidRDefault="00BC2284" w:rsidP="00C46DE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Another way to break a loop is the goto statement. For example, we can modify the example above as follows:</w:t>
      </w:r>
    </w:p>
    <w:p w14:paraId="2129B779"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do </w:t>
      </w:r>
    </w:p>
    <w:p w14:paraId="587056E0"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68C1B8DF"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6ADE399F"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0) -&gt; goto done</w:t>
      </w:r>
    </w:p>
    <w:p w14:paraId="6BCAFC33" w14:textId="56528160"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od</w:t>
      </w:r>
    </w:p>
    <w:p w14:paraId="653A2976"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done:</w:t>
      </w:r>
    </w:p>
    <w:p w14:paraId="6F4C8184" w14:textId="77777777" w:rsid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skip;</w:t>
      </w:r>
    </w:p>
    <w:p w14:paraId="5125B75D" w14:textId="651193C5"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D52D18">
        <w:rPr>
          <w:rFonts w:asciiTheme="majorBidi" w:hAnsiTheme="majorBidi" w:cstheme="majorBidi"/>
          <w:color w:val="auto"/>
          <w:sz w:val="22"/>
        </w:rPr>
        <w:t>The </w:t>
      </w:r>
      <w:r w:rsidRPr="0062612D">
        <w:rPr>
          <w:rFonts w:asciiTheme="majorBidi" w:hAnsiTheme="majorBidi" w:cstheme="majorBidi"/>
          <w:i/>
          <w:iCs/>
          <w:color w:val="auto"/>
          <w:sz w:val="22"/>
        </w:rPr>
        <w:t>goto</w:t>
      </w:r>
      <w:r w:rsidRPr="00D52D18">
        <w:rPr>
          <w:rFonts w:asciiTheme="majorBidi" w:hAnsiTheme="majorBidi" w:cstheme="majorBidi"/>
          <w:color w:val="auto"/>
          <w:sz w:val="22"/>
        </w:rPr>
        <w:t> in this example jumps to a label named done. A label can only appear before a statement. If we might want to jump at the end of the program, for example, a dummy statement skip is useful: it is a place holder that is always executable and has no effect.</w:t>
      </w:r>
    </w:p>
    <w:p w14:paraId="47EE564C" w14:textId="77777777" w:rsidR="003F1D57" w:rsidRPr="0054741D"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tl/>
          <w:rPrChange w:id="290" w:author="adm" w:date="2017-01-18T17:04:00Z">
            <w:rPr>
              <w:rFonts w:ascii="Segoe UI" w:eastAsiaTheme="minorEastAsia" w:hAnsi="Segoe UI" w:cs="Segoe UI"/>
              <w:b/>
              <w:bCs/>
              <w:i/>
              <w:iCs/>
              <w:sz w:val="18"/>
              <w:szCs w:val="18"/>
              <w:u w:val="single"/>
              <w:rtl/>
            </w:rPr>
          </w:rPrChange>
        </w:rPr>
      </w:pPr>
      <w:commentRangeStart w:id="291"/>
      <w:commentRangeStart w:id="292"/>
      <w:r w:rsidRPr="00A40D9B">
        <w:rPr>
          <w:rFonts w:asciiTheme="majorBidi" w:eastAsiaTheme="minorEastAsia" w:hAnsiTheme="majorBidi" w:cstheme="majorBidi"/>
          <w:b/>
          <w:bCs/>
          <w:i/>
          <w:iCs/>
          <w:sz w:val="24"/>
          <w:szCs w:val="24"/>
          <w:highlight w:val="yellow"/>
          <w:u w:val="single"/>
          <w:rPrChange w:id="293" w:author="Ahmad Mnasra" w:date="2017-01-20T10:49:00Z">
            <w:rPr>
              <w:rFonts w:ascii="Segoe UI" w:eastAsiaTheme="minorEastAsia" w:hAnsi="Segoe UI" w:cs="Segoe UI"/>
              <w:b/>
              <w:bCs/>
              <w:i/>
              <w:iCs/>
              <w:sz w:val="18"/>
              <w:szCs w:val="18"/>
              <w:u w:val="single"/>
            </w:rPr>
          </w:rPrChange>
        </w:rPr>
        <w:t>Conditional Expressions</w:t>
      </w:r>
      <w:commentRangeEnd w:id="291"/>
      <w:r w:rsidR="00BC49CA" w:rsidRPr="00A40D9B">
        <w:rPr>
          <w:rFonts w:asciiTheme="majorBidi" w:eastAsiaTheme="minorEastAsia" w:hAnsiTheme="majorBidi" w:cstheme="majorBidi"/>
          <w:b/>
          <w:bCs/>
          <w:i/>
          <w:iCs/>
          <w:sz w:val="24"/>
          <w:szCs w:val="24"/>
          <w:highlight w:val="yellow"/>
          <w:u w:val="single"/>
          <w:rPrChange w:id="294" w:author="Ahmad Mnasra" w:date="2017-01-20T10:49:00Z">
            <w:rPr>
              <w:rStyle w:val="a8"/>
            </w:rPr>
          </w:rPrChange>
        </w:rPr>
        <w:commentReference w:id="291"/>
      </w:r>
      <w:commentRangeEnd w:id="292"/>
      <w:r w:rsidR="00A40D9B">
        <w:rPr>
          <w:rStyle w:val="a8"/>
        </w:rPr>
        <w:commentReference w:id="292"/>
      </w:r>
    </w:p>
    <w:p w14:paraId="08A0C954" w14:textId="5BBB5121" w:rsidR="00BC2284" w:rsidRPr="00D52D18" w:rsidRDefault="00BC2284" w:rsidP="003F1D57">
      <w:pPr>
        <w:spacing w:after="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Conditional expressions analogous to the C-syntax </w:t>
      </w:r>
      <w:r w:rsidRPr="00D52D18">
        <w:rPr>
          <w:rFonts w:asciiTheme="majorBidi" w:hAnsiTheme="majorBidi" w:cstheme="majorBidi"/>
          <w:i/>
          <w:iCs/>
          <w:color w:val="auto"/>
          <w:sz w:val="22"/>
        </w:rPr>
        <w:t>expr1 ? expr2 : expr3</w:t>
      </w:r>
      <w:r w:rsidRPr="00D52D18">
        <w:rPr>
          <w:rFonts w:asciiTheme="majorBidi" w:hAnsiTheme="majorBidi" w:cstheme="majorBidi"/>
          <w:color w:val="auto"/>
          <w:sz w:val="22"/>
        </w:rPr>
        <w:t xml:space="preserve"> are supported in </w:t>
      </w:r>
      <w:del w:id="295" w:author="adm" w:date="2017-01-19T09:00:00Z">
        <w:r w:rsidRPr="00D52D18" w:rsidDel="003F5ADE">
          <w:rPr>
            <w:rFonts w:asciiTheme="majorBidi" w:hAnsiTheme="majorBidi" w:cstheme="majorBidi"/>
            <w:color w:val="auto"/>
            <w:sz w:val="22"/>
          </w:rPr>
          <w:delText>Spin</w:delText>
        </w:r>
      </w:del>
      <w:ins w:id="296" w:author="adm" w:date="2017-01-19T09:00:00Z">
        <w:r w:rsidR="003F5ADE">
          <w:rPr>
            <w:rFonts w:asciiTheme="majorBidi" w:hAnsiTheme="majorBidi" w:cstheme="majorBidi"/>
            <w:color w:val="auto"/>
            <w:sz w:val="22"/>
          </w:rPr>
          <w:t>Spin</w:t>
        </w:r>
      </w:ins>
      <w:r w:rsidRPr="00D52D18">
        <w:rPr>
          <w:rFonts w:asciiTheme="majorBidi" w:hAnsiTheme="majorBidi" w:cstheme="majorBidi"/>
          <w:color w:val="auto"/>
          <w:sz w:val="22"/>
        </w:rPr>
        <w:t xml:space="preserve"> version 2. The syntax is however, different from C:</w:t>
      </w:r>
    </w:p>
    <w:p w14:paraId="1B585883" w14:textId="24AA8AD0" w:rsidR="00BC2284" w:rsidRPr="00D52D18" w:rsidRDefault="00BC2284" w:rsidP="00C46DE0">
      <w:pPr>
        <w:spacing w:after="120" w:line="264" w:lineRule="auto"/>
        <w:ind w:left="0" w:right="0" w:firstLine="284"/>
        <w:jc w:val="left"/>
        <w:rPr>
          <w:rFonts w:asciiTheme="majorBidi" w:hAnsiTheme="majorBidi" w:cstheme="majorBidi"/>
          <w:i/>
          <w:iCs/>
          <w:color w:val="auto"/>
          <w:sz w:val="22"/>
        </w:rPr>
      </w:pPr>
      <w:r w:rsidRPr="00D52D18">
        <w:rPr>
          <w:rFonts w:asciiTheme="majorBidi" w:hAnsiTheme="majorBidi" w:cstheme="majorBidi"/>
          <w:i/>
          <w:iCs/>
          <w:color w:val="auto"/>
          <w:sz w:val="22"/>
        </w:rPr>
        <w:t xml:space="preserve"> (expr1 -&gt; expr</w:t>
      </w:r>
      <w:del w:id="297" w:author="adm" w:date="2017-01-18T18:17:00Z">
        <w:r w:rsidRPr="00D52D18" w:rsidDel="00D671C9">
          <w:rPr>
            <w:rFonts w:asciiTheme="majorBidi" w:hAnsiTheme="majorBidi" w:cstheme="majorBidi"/>
            <w:i/>
            <w:iCs/>
            <w:color w:val="auto"/>
            <w:sz w:val="22"/>
          </w:rPr>
          <w:delText>2 :</w:delText>
        </w:r>
      </w:del>
      <w:ins w:id="298" w:author="adm" w:date="2017-01-18T18:17:00Z">
        <w:r w:rsidR="00D671C9" w:rsidRPr="00D52D18">
          <w:rPr>
            <w:rFonts w:asciiTheme="majorBidi" w:hAnsiTheme="majorBidi" w:cstheme="majorBidi"/>
            <w:i/>
            <w:iCs/>
            <w:color w:val="auto"/>
            <w:sz w:val="22"/>
          </w:rPr>
          <w:t>2:</w:t>
        </w:r>
      </w:ins>
      <w:r w:rsidRPr="00D52D18">
        <w:rPr>
          <w:rFonts w:asciiTheme="majorBidi" w:hAnsiTheme="majorBidi" w:cstheme="majorBidi"/>
          <w:i/>
          <w:iCs/>
          <w:color w:val="auto"/>
          <w:sz w:val="22"/>
        </w:rPr>
        <w:t xml:space="preserve"> expr3)</w:t>
      </w:r>
    </w:p>
    <w:p w14:paraId="27484786" w14:textId="77777777" w:rsidR="00BC2284" w:rsidRDefault="00BC2284" w:rsidP="00C46DE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The expression has the value of </w:t>
      </w:r>
      <w:r w:rsidRPr="00D52D18">
        <w:rPr>
          <w:rFonts w:asciiTheme="majorBidi" w:hAnsiTheme="majorBidi" w:cstheme="majorBidi"/>
          <w:i/>
          <w:iCs/>
          <w:color w:val="auto"/>
          <w:sz w:val="22"/>
        </w:rPr>
        <w:t>expr2</w:t>
      </w:r>
      <w:r w:rsidRPr="00D52D18">
        <w:rPr>
          <w:rFonts w:asciiTheme="majorBidi" w:hAnsiTheme="majorBidi" w:cstheme="majorBidi"/>
          <w:color w:val="auto"/>
          <w:sz w:val="22"/>
        </w:rPr>
        <w:t> when </w:t>
      </w:r>
      <w:r w:rsidRPr="00D52D18">
        <w:rPr>
          <w:rFonts w:asciiTheme="majorBidi" w:hAnsiTheme="majorBidi" w:cstheme="majorBidi"/>
          <w:i/>
          <w:iCs/>
          <w:color w:val="auto"/>
          <w:sz w:val="22"/>
        </w:rPr>
        <w:t>expr1</w:t>
      </w:r>
      <w:r w:rsidRPr="00D52D18">
        <w:rPr>
          <w:rFonts w:asciiTheme="majorBidi" w:hAnsiTheme="majorBidi" w:cstheme="majorBidi"/>
          <w:color w:val="auto"/>
          <w:sz w:val="22"/>
        </w:rPr>
        <w:t> evaluates to a non-zero value, and the value of </w:t>
      </w:r>
      <w:r w:rsidRPr="00D52D18">
        <w:rPr>
          <w:rFonts w:asciiTheme="majorBidi" w:hAnsiTheme="majorBidi" w:cstheme="majorBidi"/>
          <w:i/>
          <w:iCs/>
          <w:color w:val="auto"/>
          <w:sz w:val="22"/>
        </w:rPr>
        <w:t>expr3</w:t>
      </w:r>
      <w:r w:rsidRPr="00D52D18">
        <w:rPr>
          <w:rFonts w:asciiTheme="majorBidi" w:hAnsiTheme="majorBidi" w:cstheme="majorBidi"/>
          <w:color w:val="auto"/>
          <w:sz w:val="22"/>
        </w:rPr>
        <w:t> otherwise.</w:t>
      </w:r>
    </w:p>
    <w:p w14:paraId="7F32C085" w14:textId="5910B7E2" w:rsidR="003F1D57" w:rsidRPr="0054741D" w:rsidRDefault="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PrChange w:id="299" w:author="adm" w:date="2017-01-18T17:04:00Z">
            <w:rPr>
              <w:rFonts w:asciiTheme="majorBidi" w:hAnsiTheme="majorBidi" w:cstheme="majorBidi"/>
              <w:b/>
              <w:bCs/>
              <w:i/>
              <w:iCs/>
              <w:color w:val="auto"/>
              <w:sz w:val="22"/>
              <w:u w:val="single"/>
            </w:rPr>
          </w:rPrChange>
        </w:rPr>
        <w:pPrChange w:id="300" w:author="adm" w:date="2017-01-18T17:04:00Z">
          <w:pPr>
            <w:spacing w:after="0" w:line="264" w:lineRule="auto"/>
            <w:ind w:left="0" w:right="0" w:firstLine="284"/>
            <w:jc w:val="left"/>
          </w:pPr>
        </w:pPrChange>
      </w:pPr>
      <w:r w:rsidRPr="0054741D">
        <w:rPr>
          <w:rFonts w:asciiTheme="majorBidi" w:eastAsiaTheme="minorEastAsia" w:hAnsiTheme="majorBidi" w:cstheme="majorBidi"/>
          <w:b/>
          <w:bCs/>
          <w:i/>
          <w:iCs/>
          <w:sz w:val="24"/>
          <w:szCs w:val="24"/>
          <w:u w:val="single"/>
          <w:rPrChange w:id="301" w:author="adm" w:date="2017-01-18T17:04:00Z">
            <w:rPr>
              <w:rFonts w:asciiTheme="majorBidi" w:eastAsiaTheme="minorEastAsia" w:hAnsiTheme="majorBidi" w:cstheme="majorBidi"/>
              <w:b/>
              <w:bCs/>
              <w:i/>
              <w:iCs/>
              <w:sz w:val="22"/>
              <w:u w:val="single"/>
            </w:rPr>
          </w:rPrChange>
        </w:rPr>
        <w:t>Active Proctypes</w:t>
      </w:r>
    </w:p>
    <w:p w14:paraId="02D30051" w14:textId="3C243EAC" w:rsidR="00BC2284" w:rsidRPr="00D52D18" w:rsidRDefault="00BC2284" w:rsidP="00C46DE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In </w:t>
      </w:r>
      <w:del w:id="302" w:author="adm" w:date="2017-01-19T09:00:00Z">
        <w:r w:rsidRPr="00D52D18" w:rsidDel="003F5ADE">
          <w:rPr>
            <w:rFonts w:asciiTheme="majorBidi" w:hAnsiTheme="majorBidi" w:cstheme="majorBidi"/>
            <w:sz w:val="22"/>
            <w:szCs w:val="22"/>
          </w:rPr>
          <w:delText>Spin</w:delText>
        </w:r>
      </w:del>
      <w:ins w:id="303" w:author="adm" w:date="2017-01-19T09:00:00Z">
        <w:r w:rsidR="003F5ADE">
          <w:rPr>
            <w:rFonts w:asciiTheme="majorBidi" w:hAnsiTheme="majorBidi" w:cstheme="majorBidi"/>
            <w:sz w:val="22"/>
            <w:szCs w:val="22"/>
          </w:rPr>
          <w:t>Spin</w:t>
        </w:r>
      </w:ins>
      <w:r w:rsidRPr="00D52D18">
        <w:rPr>
          <w:rFonts w:asciiTheme="majorBidi" w:hAnsiTheme="majorBidi" w:cstheme="majorBidi"/>
          <w:sz w:val="22"/>
          <w:szCs w:val="22"/>
        </w:rPr>
        <w:t xml:space="preserve"> version 2 there is a keyword active that can be prefixed to any proctype definition. If the keyword is present, an instance of that proctype will be active in the initial system state. Multiple instantiations of that proctype can be specified with an optional array suffix of the keyword. Example:</w:t>
      </w:r>
    </w:p>
    <w:p w14:paraId="73BFD5ED" w14:textId="77777777" w:rsidR="00BC2284" w:rsidRPr="003F1D57" w:rsidRDefault="00BC2284" w:rsidP="003F1D57">
      <w:pPr>
        <w:pStyle w:val="HTML"/>
        <w:spacing w:line="264" w:lineRule="auto"/>
        <w:ind w:firstLine="284"/>
        <w:rPr>
          <w:i/>
          <w:iCs/>
        </w:rPr>
      </w:pPr>
      <w:r w:rsidRPr="00D52D18">
        <w:rPr>
          <w:rFonts w:asciiTheme="majorBidi" w:hAnsiTheme="majorBidi" w:cstheme="majorBidi"/>
          <w:i/>
          <w:iCs/>
          <w:sz w:val="22"/>
          <w:szCs w:val="22"/>
        </w:rPr>
        <w:t xml:space="preserve"> </w:t>
      </w:r>
      <w:r w:rsidRPr="003F1D57">
        <w:rPr>
          <w:i/>
          <w:iCs/>
        </w:rPr>
        <w:t>active proctype A() { ... }</w:t>
      </w:r>
    </w:p>
    <w:p w14:paraId="11D027C9" w14:textId="2B37E483" w:rsidR="00BC2284" w:rsidRPr="003F1D57" w:rsidRDefault="00BC2284" w:rsidP="003F1D57">
      <w:pPr>
        <w:pStyle w:val="HTML"/>
        <w:spacing w:after="120" w:line="264" w:lineRule="auto"/>
        <w:ind w:firstLine="284"/>
      </w:pPr>
      <w:r w:rsidRPr="003F1D57">
        <w:rPr>
          <w:i/>
          <w:iCs/>
        </w:rPr>
        <w:t xml:space="preserve"> active [4] proctype B() { ... }</w:t>
      </w:r>
    </w:p>
    <w:p w14:paraId="05FACEEB" w14:textId="55852499" w:rsidR="00D52D18" w:rsidRPr="00D52D18" w:rsidRDefault="00D52D18" w:rsidP="00C46DE0">
      <w:pPr>
        <w:tabs>
          <w:tab w:val="left" w:pos="720"/>
        </w:tabs>
        <w:autoSpaceDE w:val="0"/>
        <w:autoSpaceDN w:val="0"/>
        <w:adjustRightInd w:val="0"/>
        <w:spacing w:before="240" w:after="120" w:line="240" w:lineRule="auto"/>
        <w:ind w:left="0" w:right="0" w:firstLine="0"/>
        <w:jc w:val="left"/>
        <w:rPr>
          <w:rFonts w:ascii="Segoe UI" w:eastAsiaTheme="minorEastAsia" w:hAnsi="Segoe UI" w:cs="Segoe UI"/>
          <w:sz w:val="18"/>
          <w:szCs w:val="18"/>
          <w:lang w:bidi="ar-SA"/>
        </w:rPr>
      </w:pPr>
      <w:r>
        <w:rPr>
          <w:rFonts w:asciiTheme="majorBidi" w:eastAsiaTheme="minorEastAsia" w:hAnsiTheme="majorBidi" w:cstheme="majorBidi"/>
          <w:b/>
          <w:bCs/>
          <w:sz w:val="22"/>
          <w:lang w:bidi="ar-SA"/>
        </w:rPr>
        <w:t xml:space="preserve">2.3.2 </w:t>
      </w:r>
      <w:r w:rsidRPr="00D52D18">
        <w:rPr>
          <w:rFonts w:asciiTheme="majorBidi" w:eastAsiaTheme="minorEastAsia" w:hAnsiTheme="majorBidi" w:cstheme="majorBidi"/>
          <w:b/>
          <w:bCs/>
          <w:sz w:val="22"/>
          <w:lang w:bidi="ar-SA"/>
        </w:rPr>
        <w:t xml:space="preserve">LTL syntax in </w:t>
      </w:r>
      <w:del w:id="304" w:author="adm" w:date="2017-01-19T09:00:00Z">
        <w:r w:rsidRPr="00D52D18" w:rsidDel="003F5ADE">
          <w:rPr>
            <w:rFonts w:asciiTheme="majorBidi" w:eastAsiaTheme="minorEastAsia" w:hAnsiTheme="majorBidi" w:cstheme="majorBidi"/>
            <w:b/>
            <w:bCs/>
            <w:sz w:val="22"/>
            <w:lang w:bidi="ar-SA"/>
          </w:rPr>
          <w:delText>spin</w:delText>
        </w:r>
      </w:del>
      <w:ins w:id="305" w:author="adm" w:date="2017-01-19T09:00:00Z">
        <w:r w:rsidR="003F5ADE">
          <w:rPr>
            <w:rFonts w:asciiTheme="majorBidi" w:eastAsiaTheme="minorEastAsia" w:hAnsiTheme="majorBidi" w:cstheme="majorBidi"/>
            <w:b/>
            <w:bCs/>
            <w:sz w:val="22"/>
            <w:lang w:bidi="ar-SA"/>
          </w:rPr>
          <w:t>Spin</w:t>
        </w:r>
      </w:ins>
      <w:r>
        <w:rPr>
          <w:rFonts w:ascii="Segoe UI" w:eastAsiaTheme="minorEastAsia" w:hAnsi="Segoe UI" w:cs="Segoe UI"/>
          <w:sz w:val="18"/>
          <w:szCs w:val="18"/>
          <w:lang w:bidi="ar-SA"/>
        </w:rPr>
        <w:t xml:space="preserve"> </w:t>
      </w:r>
    </w:p>
    <w:p w14:paraId="1168998C" w14:textId="3195BCE9" w:rsidR="00D52D18" w:rsidRPr="00A40D9B" w:rsidRDefault="00D52D18" w:rsidP="00247332">
      <w:pPr>
        <w:pStyle w:val="ae"/>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360" w:right="0"/>
        <w:jc w:val="left"/>
        <w:rPr>
          <w:rFonts w:asciiTheme="majorBidi" w:hAnsiTheme="majorBidi" w:cstheme="majorBidi"/>
          <w:sz w:val="22"/>
          <w:highlight w:val="yellow"/>
          <w:lang w:bidi="ar-SA"/>
          <w:rPrChange w:id="306" w:author="Ahmad Mnasra" w:date="2017-01-20T10:48:00Z">
            <w:rPr>
              <w:rFonts w:asciiTheme="majorBidi" w:hAnsiTheme="majorBidi" w:cstheme="majorBidi"/>
              <w:sz w:val="22"/>
              <w:lang w:bidi="ar-SA"/>
            </w:rPr>
          </w:rPrChange>
        </w:rPr>
      </w:pPr>
      <w:r w:rsidRPr="00A40D9B">
        <w:rPr>
          <w:rFonts w:asciiTheme="majorBidi" w:hAnsiTheme="majorBidi" w:cstheme="majorBidi"/>
          <w:sz w:val="22"/>
          <w:highlight w:val="yellow"/>
          <w:lang w:bidi="ar-SA"/>
          <w:rPrChange w:id="307" w:author="Ahmad Mnasra" w:date="2017-01-20T10:48:00Z">
            <w:rPr>
              <w:rFonts w:asciiTheme="majorBidi" w:hAnsiTheme="majorBidi" w:cstheme="majorBidi"/>
              <w:sz w:val="22"/>
              <w:lang w:bidi="ar-SA"/>
            </w:rPr>
          </w:rPrChange>
        </w:rPr>
        <w:t xml:space="preserve">Grammar: </w:t>
      </w:r>
      <w:commentRangeStart w:id="308"/>
      <w:commentRangeStart w:id="309"/>
      <m:oMath>
        <m:r>
          <w:rPr>
            <w:rFonts w:ascii="Cambria Math" w:hAnsi="Cambria Math" w:cstheme="majorBidi"/>
            <w:sz w:val="22"/>
            <w:highlight w:val="yellow"/>
            <w:lang w:bidi="ar-SA"/>
            <w:rPrChange w:id="310" w:author="Ahmad Mnasra" w:date="2017-01-20T10:48:00Z">
              <w:rPr>
                <w:rFonts w:ascii="Cambria Math" w:hAnsi="Cambria Math" w:cstheme="majorBidi"/>
                <w:sz w:val="22"/>
                <w:lang w:bidi="ar-SA"/>
              </w:rPr>
            </w:rPrChange>
          </w:rPr>
          <m:t>ltl</m:t>
        </m:r>
        <w:commentRangeEnd w:id="308"/>
        <m:r>
          <m:rPr>
            <m:sty m:val="p"/>
          </m:rPr>
          <w:rPr>
            <w:rStyle w:val="a8"/>
            <w:highlight w:val="yellow"/>
            <w:rPrChange w:id="311" w:author="Ahmad Mnasra" w:date="2017-01-20T10:48:00Z">
              <w:rPr>
                <w:rStyle w:val="a8"/>
              </w:rPr>
            </w:rPrChange>
          </w:rPr>
          <w:commentReference w:id="308"/>
        </m:r>
        <w:commentRangeEnd w:id="309"/>
        <m:r>
          <m:rPr>
            <m:sty m:val="p"/>
          </m:rPr>
          <w:rPr>
            <w:rStyle w:val="a8"/>
          </w:rPr>
          <w:commentReference w:id="309"/>
        </m:r>
        <m:r>
          <w:rPr>
            <w:rFonts w:ascii="Cambria Math" w:hAnsi="Cambria Math" w:cstheme="majorBidi"/>
            <w:sz w:val="22"/>
            <w:highlight w:val="yellow"/>
            <w:lang w:bidi="ar-SA"/>
            <w:rPrChange w:id="312" w:author="Ahmad Mnasra" w:date="2017-01-20T10:48:00Z">
              <w:rPr>
                <w:rFonts w:ascii="Cambria Math" w:hAnsi="Cambria Math" w:cstheme="majorBidi"/>
                <w:sz w:val="22"/>
                <w:lang w:bidi="ar-SA"/>
              </w:rPr>
            </w:rPrChange>
          </w:rPr>
          <m:t xml:space="preserve"> ::= opd | ( </m:t>
        </m:r>
        <m:r>
          <w:ins w:id="313" w:author="Ahmad Mnasra" w:date="2017-01-20T10:48:00Z">
            <w:rPr>
              <w:rFonts w:ascii="Cambria Math" w:hAnsi="Cambria Math" w:cstheme="majorBidi"/>
              <w:sz w:val="22"/>
              <w:highlight w:val="yellow"/>
              <w:lang w:bidi="ar-SA"/>
              <w:rPrChange w:id="314" w:author="Ahmad Mnasra" w:date="2017-01-20T10:48:00Z">
                <w:rPr>
                  <w:rFonts w:ascii="Cambria Math" w:hAnsi="Cambria Math" w:cstheme="majorBidi"/>
                  <w:sz w:val="22"/>
                  <w:lang w:bidi="ar-SA"/>
                </w:rPr>
              </w:rPrChange>
            </w:rPr>
            <m:t xml:space="preserve">formula </m:t>
          </w:ins>
        </m:r>
        <m:r>
          <w:del w:id="315" w:author="Ahmad Mnasra" w:date="2017-01-20T10:48:00Z">
            <w:rPr>
              <w:rFonts w:ascii="Cambria Math" w:hAnsi="Cambria Math" w:cstheme="majorBidi"/>
              <w:sz w:val="22"/>
              <w:highlight w:val="yellow"/>
              <w:lang w:bidi="ar-SA"/>
              <w:rPrChange w:id="316" w:author="Ahmad Mnasra" w:date="2017-01-20T10:48:00Z">
                <w:rPr>
                  <w:rFonts w:ascii="Cambria Math" w:hAnsi="Cambria Math" w:cstheme="majorBidi"/>
                  <w:sz w:val="22"/>
                  <w:lang w:bidi="ar-SA"/>
                </w:rPr>
              </w:rPrChange>
            </w:rPr>
            <m:t xml:space="preserve">ltl </m:t>
          </w:del>
        </m:r>
        <m:r>
          <w:rPr>
            <w:rFonts w:ascii="Cambria Math" w:hAnsi="Cambria Math" w:cstheme="majorBidi"/>
            <w:sz w:val="22"/>
            <w:highlight w:val="yellow"/>
            <w:lang w:bidi="ar-SA"/>
            <w:rPrChange w:id="317" w:author="Ahmad Mnasra" w:date="2017-01-20T10:48:00Z">
              <w:rPr>
                <w:rFonts w:ascii="Cambria Math" w:hAnsi="Cambria Math" w:cstheme="majorBidi"/>
                <w:sz w:val="22"/>
                <w:lang w:bidi="ar-SA"/>
              </w:rPr>
            </w:rPrChange>
          </w:rPr>
          <m:t xml:space="preserve">) | </m:t>
        </m:r>
        <m:r>
          <w:ins w:id="318" w:author="Ahmad Mnasra" w:date="2017-01-20T10:48:00Z">
            <w:rPr>
              <w:rFonts w:ascii="Cambria Math" w:hAnsi="Cambria Math" w:cstheme="majorBidi"/>
              <w:sz w:val="22"/>
              <w:highlight w:val="yellow"/>
              <w:lang w:bidi="ar-SA"/>
              <w:rPrChange w:id="319" w:author="Ahmad Mnasra" w:date="2017-01-20T10:48:00Z">
                <w:rPr>
                  <w:rFonts w:ascii="Cambria Math" w:hAnsi="Cambria Math" w:cstheme="majorBidi"/>
                  <w:sz w:val="22"/>
                  <w:lang w:bidi="ar-SA"/>
                </w:rPr>
              </w:rPrChange>
            </w:rPr>
            <m:t xml:space="preserve">formula </m:t>
          </w:ins>
        </m:r>
        <m:r>
          <w:del w:id="320" w:author="Ahmad Mnasra" w:date="2017-01-20T10:48:00Z">
            <w:rPr>
              <w:rFonts w:ascii="Cambria Math" w:hAnsi="Cambria Math" w:cstheme="majorBidi"/>
              <w:sz w:val="22"/>
              <w:highlight w:val="yellow"/>
              <w:lang w:bidi="ar-SA"/>
              <w:rPrChange w:id="321" w:author="Ahmad Mnasra" w:date="2017-01-20T10:48:00Z">
                <w:rPr>
                  <w:rFonts w:ascii="Cambria Math" w:hAnsi="Cambria Math" w:cstheme="majorBidi"/>
                  <w:sz w:val="22"/>
                  <w:lang w:bidi="ar-SA"/>
                </w:rPr>
              </w:rPrChange>
            </w:rPr>
            <m:t xml:space="preserve">ltl </m:t>
          </w:del>
        </m:r>
        <m:r>
          <w:rPr>
            <w:rFonts w:ascii="Cambria Math" w:hAnsi="Cambria Math" w:cstheme="majorBidi"/>
            <w:sz w:val="22"/>
            <w:highlight w:val="yellow"/>
            <w:lang w:bidi="ar-SA"/>
            <w:rPrChange w:id="322" w:author="Ahmad Mnasra" w:date="2017-01-20T10:48:00Z">
              <w:rPr>
                <w:rFonts w:ascii="Cambria Math" w:hAnsi="Cambria Math" w:cstheme="majorBidi"/>
                <w:sz w:val="22"/>
                <w:lang w:bidi="ar-SA"/>
              </w:rPr>
            </w:rPrChange>
          </w:rPr>
          <m:t xml:space="preserve">binop </m:t>
        </m:r>
        <m:r>
          <w:ins w:id="323" w:author="Ahmad Mnasra" w:date="2017-01-20T10:48:00Z">
            <w:rPr>
              <w:rFonts w:ascii="Cambria Math" w:hAnsi="Cambria Math" w:cstheme="majorBidi"/>
              <w:sz w:val="22"/>
              <w:highlight w:val="yellow"/>
              <w:lang w:bidi="ar-SA"/>
              <w:rPrChange w:id="324" w:author="Ahmad Mnasra" w:date="2017-01-20T10:48:00Z">
                <w:rPr>
                  <w:rFonts w:ascii="Cambria Math" w:hAnsi="Cambria Math" w:cstheme="majorBidi"/>
                  <w:sz w:val="22"/>
                  <w:lang w:bidi="ar-SA"/>
                </w:rPr>
              </w:rPrChange>
            </w:rPr>
            <m:t xml:space="preserve">formula </m:t>
          </w:ins>
        </m:r>
        <m:r>
          <w:del w:id="325" w:author="Ahmad Mnasra" w:date="2017-01-20T10:48:00Z">
            <w:rPr>
              <w:rFonts w:ascii="Cambria Math" w:hAnsi="Cambria Math" w:cstheme="majorBidi"/>
              <w:sz w:val="22"/>
              <w:highlight w:val="yellow"/>
              <w:lang w:bidi="ar-SA"/>
              <w:rPrChange w:id="326" w:author="Ahmad Mnasra" w:date="2017-01-20T10:48:00Z">
                <w:rPr>
                  <w:rFonts w:ascii="Cambria Math" w:hAnsi="Cambria Math" w:cstheme="majorBidi"/>
                  <w:sz w:val="22"/>
                  <w:lang w:bidi="ar-SA"/>
                </w:rPr>
              </w:rPrChange>
            </w:rPr>
            <m:t xml:space="preserve">ltl </m:t>
          </w:del>
        </m:r>
        <m:r>
          <w:rPr>
            <w:rFonts w:ascii="Cambria Math" w:hAnsi="Cambria Math" w:cstheme="majorBidi"/>
            <w:sz w:val="22"/>
            <w:highlight w:val="yellow"/>
            <w:lang w:bidi="ar-SA"/>
            <w:rPrChange w:id="327" w:author="Ahmad Mnasra" w:date="2017-01-20T10:48:00Z">
              <w:rPr>
                <w:rFonts w:ascii="Cambria Math" w:hAnsi="Cambria Math" w:cstheme="majorBidi"/>
                <w:sz w:val="22"/>
                <w:lang w:bidi="ar-SA"/>
              </w:rPr>
            </w:rPrChange>
          </w:rPr>
          <m:t xml:space="preserve">| unop </m:t>
        </m:r>
        <m:r>
          <w:ins w:id="328" w:author="Ahmad Mnasra" w:date="2017-01-20T10:48:00Z">
            <w:rPr>
              <w:rFonts w:ascii="Cambria Math" w:hAnsi="Cambria Math" w:cstheme="majorBidi"/>
              <w:sz w:val="22"/>
              <w:highlight w:val="yellow"/>
              <w:lang w:bidi="ar-SA"/>
              <w:rPrChange w:id="329" w:author="Ahmad Mnasra" w:date="2017-01-20T10:48:00Z">
                <w:rPr>
                  <w:rFonts w:ascii="Cambria Math" w:hAnsi="Cambria Math" w:cstheme="majorBidi"/>
                  <w:sz w:val="22"/>
                  <w:lang w:bidi="ar-SA"/>
                </w:rPr>
              </w:rPrChange>
            </w:rPr>
            <m:t xml:space="preserve">formula </m:t>
          </w:ins>
        </m:r>
        <m:r>
          <w:del w:id="330" w:author="Ahmad Mnasra" w:date="2017-01-20T10:48:00Z">
            <w:rPr>
              <w:rFonts w:ascii="Cambria Math" w:hAnsi="Cambria Math" w:cstheme="majorBidi"/>
              <w:sz w:val="22"/>
              <w:highlight w:val="yellow"/>
              <w:lang w:bidi="ar-SA"/>
              <w:rPrChange w:id="331" w:author="Ahmad Mnasra" w:date="2017-01-20T10:48:00Z">
                <w:rPr>
                  <w:rFonts w:ascii="Cambria Math" w:hAnsi="Cambria Math" w:cstheme="majorBidi"/>
                  <w:sz w:val="22"/>
                  <w:lang w:bidi="ar-SA"/>
                </w:rPr>
              </w:rPrChange>
            </w:rPr>
            <m:t>ltl</m:t>
          </w:del>
        </m:r>
      </m:oMath>
    </w:p>
    <w:p w14:paraId="063EEFFA" w14:textId="77777777" w:rsidR="009C2676" w:rsidRPr="00247332" w:rsidRDefault="00D52D18" w:rsidP="00247332">
      <w:pPr>
        <w:pStyle w:val="ae"/>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360" w:right="0"/>
        <w:jc w:val="left"/>
        <w:rPr>
          <w:rFonts w:asciiTheme="majorBidi" w:hAnsiTheme="majorBidi" w:cstheme="majorBidi"/>
          <w:sz w:val="22"/>
          <w:lang w:bidi="ar-SA"/>
        </w:rPr>
      </w:pPr>
      <w:r w:rsidRPr="00247332">
        <w:rPr>
          <w:rFonts w:asciiTheme="majorBidi" w:hAnsiTheme="majorBidi" w:cstheme="majorBidi"/>
          <w:sz w:val="22"/>
          <w:lang w:bidi="ar-SA"/>
        </w:rPr>
        <w:t>Operands (opd):</w:t>
      </w:r>
    </w:p>
    <w:p w14:paraId="022221B4" w14:textId="1851693C" w:rsidR="00D52D18" w:rsidRPr="00247332" w:rsidRDefault="009C2676" w:rsidP="00247332">
      <w:pPr>
        <w:pStyle w:val="a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 </w:t>
      </w:r>
      <w:r w:rsidR="00D52D18" w:rsidRPr="00247332">
        <w:rPr>
          <w:rFonts w:asciiTheme="majorBidi" w:hAnsiTheme="majorBidi" w:cstheme="majorBidi"/>
          <w:sz w:val="22"/>
          <w:lang w:bidi="ar-SA"/>
        </w:rPr>
        <w:t>true, false, user-defined names starting with a lower-case letter,</w:t>
      </w:r>
    </w:p>
    <w:p w14:paraId="576E5C2C" w14:textId="09F59FDF"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or embedded expressions inside curly braces, </w:t>
      </w:r>
      <w:del w:id="332" w:author="adm" w:date="2017-01-18T18:17:00Z">
        <w:r w:rsidRPr="00247332" w:rsidDel="00D671C9">
          <w:rPr>
            <w:rFonts w:asciiTheme="majorBidi" w:hAnsiTheme="majorBidi" w:cstheme="majorBidi"/>
            <w:sz w:val="22"/>
            <w:lang w:bidi="ar-SA"/>
          </w:rPr>
          <w:delText>e.g.,:</w:delText>
        </w:r>
      </w:del>
      <w:ins w:id="333" w:author="adm" w:date="2017-01-18T18:17:00Z">
        <w:r w:rsidR="00D671C9" w:rsidRPr="00247332">
          <w:rPr>
            <w:rFonts w:asciiTheme="majorBidi" w:hAnsiTheme="majorBidi" w:cstheme="majorBidi"/>
            <w:sz w:val="22"/>
            <w:lang w:bidi="ar-SA"/>
          </w:rPr>
          <w:t>e.g.,</w:t>
        </w:r>
      </w:ins>
      <w:r w:rsidRPr="00247332">
        <w:rPr>
          <w:rFonts w:asciiTheme="majorBidi" w:hAnsiTheme="majorBidi" w:cstheme="majorBidi"/>
          <w:sz w:val="22"/>
          <w:lang w:bidi="ar-SA"/>
        </w:rPr>
        <w:t xml:space="preserve"> { a+b&gt;n }.</w:t>
      </w:r>
    </w:p>
    <w:p w14:paraId="3FD2D907" w14:textId="77777777" w:rsidR="00D52D18" w:rsidRPr="00247332" w:rsidRDefault="00D52D18" w:rsidP="00247332">
      <w:pPr>
        <w:pStyle w:val="ae"/>
        <w:numPr>
          <w:ilvl w:val="0"/>
          <w:numId w:val="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360" w:right="0"/>
        <w:jc w:val="left"/>
        <w:rPr>
          <w:rFonts w:asciiTheme="majorBidi" w:hAnsiTheme="majorBidi" w:cstheme="majorBidi"/>
          <w:sz w:val="22"/>
          <w:lang w:bidi="ar-SA"/>
        </w:rPr>
      </w:pPr>
      <w:r w:rsidRPr="00247332">
        <w:rPr>
          <w:rFonts w:asciiTheme="majorBidi" w:hAnsiTheme="majorBidi" w:cstheme="majorBidi"/>
          <w:sz w:val="22"/>
          <w:lang w:bidi="ar-SA"/>
        </w:rPr>
        <w:t>Unary Operators (unop):</w:t>
      </w:r>
    </w:p>
    <w:p w14:paraId="16DCC19B" w14:textId="735C2174"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always</w:t>
      </w:r>
      <w:r w:rsidRPr="00247332">
        <w:rPr>
          <w:rFonts w:asciiTheme="majorBidi" w:hAnsiTheme="majorBidi" w:cstheme="majorBidi"/>
          <w:sz w:val="22"/>
          <w:lang w:bidi="ar-SA"/>
        </w:rPr>
        <w:t>)</w:t>
      </w:r>
    </w:p>
    <w:p w14:paraId="2DFC058A" w14:textId="5A202456"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&lt;&gt;</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eventually</w:t>
      </w:r>
      <w:r w:rsidRPr="00247332">
        <w:rPr>
          <w:rFonts w:asciiTheme="majorBidi" w:hAnsiTheme="majorBidi" w:cstheme="majorBidi"/>
          <w:sz w:val="22"/>
          <w:lang w:bidi="ar-SA"/>
        </w:rPr>
        <w:t>)</w:t>
      </w:r>
    </w:p>
    <w:p w14:paraId="56657558" w14:textId="7DED62B5"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 </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negation</w:t>
      </w:r>
      <w:r w:rsidR="009C2676" w:rsidRPr="00247332">
        <w:rPr>
          <w:rFonts w:asciiTheme="majorBidi" w:hAnsiTheme="majorBidi" w:cstheme="majorBidi"/>
          <w:sz w:val="22"/>
          <w:lang w:bidi="ar-SA"/>
        </w:rPr>
        <w:t>)</w:t>
      </w:r>
    </w:p>
    <w:p w14:paraId="0D538B56" w14:textId="77777777" w:rsidR="00D52D18" w:rsidRPr="00247332" w:rsidRDefault="00D52D18" w:rsidP="00247332">
      <w:pPr>
        <w:pStyle w:val="ae"/>
        <w:numPr>
          <w:ilvl w:val="0"/>
          <w:numId w:val="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360" w:right="0"/>
        <w:jc w:val="left"/>
        <w:rPr>
          <w:rFonts w:asciiTheme="majorBidi" w:hAnsiTheme="majorBidi" w:cstheme="majorBidi"/>
          <w:sz w:val="22"/>
          <w:lang w:bidi="ar-SA"/>
        </w:rPr>
      </w:pPr>
      <w:r w:rsidRPr="00247332">
        <w:rPr>
          <w:rFonts w:asciiTheme="majorBidi" w:hAnsiTheme="majorBidi" w:cstheme="majorBidi"/>
          <w:sz w:val="22"/>
          <w:lang w:bidi="ar-SA"/>
        </w:rPr>
        <w:t>Binary Operators (binop):</w:t>
      </w:r>
    </w:p>
    <w:p w14:paraId="591517F7" w14:textId="425626A9"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U </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strong until</w:t>
      </w:r>
      <w:r w:rsidRPr="00247332">
        <w:rPr>
          <w:rFonts w:asciiTheme="majorBidi" w:hAnsiTheme="majorBidi" w:cstheme="majorBidi"/>
          <w:sz w:val="22"/>
          <w:lang w:bidi="ar-SA"/>
        </w:rPr>
        <w:t>)</w:t>
      </w:r>
    </w:p>
    <w:p w14:paraId="10F3DB11" w14:textId="13CF3DA4"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V </w:t>
      </w:r>
      <w:r w:rsidRPr="00247332">
        <w:rPr>
          <w:rFonts w:asciiTheme="majorBidi" w:hAnsiTheme="majorBidi" w:cstheme="majorBidi"/>
          <w:sz w:val="22"/>
          <w:lang w:bidi="ar-SA"/>
        </w:rPr>
        <w:tab/>
        <w:t xml:space="preserve">(the dual of U): (p V q) </w:t>
      </w:r>
      <w:del w:id="334" w:author="adm" w:date="2017-01-18T18:17:00Z">
        <w:r w:rsidRPr="00247332" w:rsidDel="00D671C9">
          <w:rPr>
            <w:rFonts w:asciiTheme="majorBidi" w:hAnsiTheme="majorBidi" w:cstheme="majorBidi"/>
            <w:sz w:val="22"/>
            <w:lang w:bidi="ar-SA"/>
          </w:rPr>
          <w:delText>means !</w:delText>
        </w:r>
      </w:del>
      <w:ins w:id="335" w:author="adm" w:date="2017-01-18T18:17:00Z">
        <w:r w:rsidR="00D671C9" w:rsidRPr="00247332">
          <w:rPr>
            <w:rFonts w:asciiTheme="majorBidi" w:hAnsiTheme="majorBidi" w:cstheme="majorBidi"/>
            <w:sz w:val="22"/>
            <w:lang w:bidi="ar-SA"/>
          </w:rPr>
          <w:t>means</w:t>
        </w:r>
        <w:r w:rsidR="00D671C9">
          <w:rPr>
            <w:rFonts w:asciiTheme="majorBidi" w:hAnsiTheme="majorBidi" w:cstheme="majorBidi"/>
            <w:sz w:val="22"/>
            <w:lang w:bidi="ar-SA"/>
          </w:rPr>
          <w:t xml:space="preserve"> </w:t>
        </w:r>
        <w:r w:rsidR="00D671C9" w:rsidRPr="00247332">
          <w:rPr>
            <w:rFonts w:asciiTheme="majorBidi" w:hAnsiTheme="majorBidi" w:cstheme="majorBidi"/>
            <w:sz w:val="22"/>
            <w:lang w:bidi="ar-SA"/>
          </w:rPr>
          <w:t>!</w:t>
        </w:r>
      </w:ins>
      <w:r w:rsidRPr="00247332">
        <w:rPr>
          <w:rFonts w:asciiTheme="majorBidi" w:hAnsiTheme="majorBidi" w:cstheme="majorBidi"/>
          <w:sz w:val="22"/>
          <w:lang w:bidi="ar-SA"/>
        </w:rPr>
        <w:t>(!p U !q))</w:t>
      </w:r>
    </w:p>
    <w:p w14:paraId="7627CE46" w14:textId="63C1235F"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&amp;&amp;</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and</w:t>
      </w:r>
      <w:r w:rsidRPr="00247332">
        <w:rPr>
          <w:rFonts w:asciiTheme="majorBidi" w:hAnsiTheme="majorBidi" w:cstheme="majorBidi"/>
          <w:sz w:val="22"/>
          <w:lang w:bidi="ar-SA"/>
        </w:rPr>
        <w:t>)</w:t>
      </w:r>
    </w:p>
    <w:p w14:paraId="70214EFC" w14:textId="3244218A"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or</w:t>
      </w:r>
      <w:r w:rsidRPr="00247332">
        <w:rPr>
          <w:rFonts w:asciiTheme="majorBidi" w:hAnsiTheme="majorBidi" w:cstheme="majorBidi"/>
          <w:sz w:val="22"/>
          <w:lang w:bidi="ar-SA"/>
        </w:rPr>
        <w:t>)</w:t>
      </w:r>
    </w:p>
    <w:p w14:paraId="48E0079E" w14:textId="22E47E34"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(alternative form of &amp;&amp;)</w:t>
      </w:r>
    </w:p>
    <w:p w14:paraId="55910BCB" w14:textId="1E727642"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(alternative form of ||)</w:t>
      </w:r>
    </w:p>
    <w:p w14:paraId="387E4AF4" w14:textId="23A5363F"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3" w:right="0" w:firstLine="0"/>
        <w:jc w:val="left"/>
        <w:rPr>
          <w:rFonts w:asciiTheme="majorBidi" w:hAnsiTheme="majorBidi" w:cstheme="majorBidi"/>
          <w:sz w:val="22"/>
          <w:lang w:bidi="ar-SA"/>
        </w:rPr>
      </w:pPr>
      <w:r w:rsidRPr="00247332">
        <w:rPr>
          <w:rFonts w:asciiTheme="majorBidi" w:hAnsiTheme="majorBidi" w:cstheme="majorBidi"/>
          <w:sz w:val="22"/>
          <w:lang w:bidi="ar-SA"/>
        </w:rPr>
        <w:t>-&gt;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implication</w:t>
      </w:r>
      <w:r w:rsidRPr="00247332">
        <w:rPr>
          <w:rFonts w:asciiTheme="majorBidi" w:hAnsiTheme="majorBidi" w:cstheme="majorBidi"/>
          <w:sz w:val="22"/>
          <w:lang w:bidi="ar-SA"/>
        </w:rPr>
        <w:t>)</w:t>
      </w:r>
    </w:p>
    <w:p w14:paraId="78DBA0C1" w14:textId="77777777" w:rsidR="009C2676"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283" w:right="0" w:firstLine="0"/>
        <w:jc w:val="left"/>
        <w:rPr>
          <w:rFonts w:asciiTheme="majorBidi" w:hAnsiTheme="majorBidi" w:cstheme="majorBidi"/>
          <w:sz w:val="22"/>
          <w:lang w:bidi="ar-SA"/>
        </w:rPr>
      </w:pPr>
      <w:r w:rsidRPr="00247332">
        <w:rPr>
          <w:rFonts w:asciiTheme="majorBidi" w:hAnsiTheme="majorBidi" w:cstheme="majorBidi"/>
          <w:sz w:val="22"/>
          <w:lang w:bidi="ar-SA"/>
        </w:rPr>
        <w:t>&lt;-&gt;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equivalence</w:t>
      </w:r>
      <w:r w:rsidR="009C2676" w:rsidRPr="00247332">
        <w:rPr>
          <w:rFonts w:asciiTheme="majorBidi" w:hAnsiTheme="majorBidi" w:cstheme="majorBidi"/>
          <w:sz w:val="22"/>
          <w:lang w:bidi="ar-SA"/>
        </w:rPr>
        <w:t>)</w:t>
      </w:r>
    </w:p>
    <w:p w14:paraId="2E2A2986" w14:textId="1DE5AF41" w:rsidR="00D52D18" w:rsidRPr="00247332" w:rsidRDefault="009C2676"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0" w:right="0" w:firstLine="284"/>
        <w:jc w:val="left"/>
        <w:rPr>
          <w:rFonts w:asciiTheme="majorBidi" w:hAnsiTheme="majorBidi" w:cstheme="majorBidi"/>
          <w:sz w:val="22"/>
          <w:lang w:bidi="ar-SA"/>
        </w:rPr>
      </w:pPr>
      <w:r w:rsidRPr="00247332">
        <w:rPr>
          <w:rFonts w:asciiTheme="majorBidi" w:hAnsiTheme="majorBidi" w:cstheme="majorBidi"/>
          <w:sz w:val="22"/>
          <w:lang w:bidi="ar-SA"/>
        </w:rPr>
        <w:lastRenderedPageBreak/>
        <w:t>The easiest way to specify an LTL property is to specify it inline. The formula is specified globally</w:t>
      </w:r>
      <w:r w:rsidR="00D52D18" w:rsidRPr="00247332">
        <w:rPr>
          <w:rFonts w:asciiTheme="majorBidi" w:hAnsiTheme="majorBidi" w:cstheme="majorBidi"/>
          <w:sz w:val="22"/>
          <w:lang w:bidi="ar-SA"/>
        </w:rPr>
        <w:br/>
        <w:t>(i.e., outside all proctype or init declarations) with the following syntax:</w:t>
      </w:r>
      <w:r w:rsidRPr="00247332">
        <w:rPr>
          <w:rFonts w:asciiTheme="majorBidi" w:hAnsiTheme="majorBidi" w:cstheme="majorBidi"/>
          <w:sz w:val="22"/>
          <w:lang w:bidi="ar-SA"/>
        </w:rPr>
        <w:t xml:space="preserve"> </w:t>
      </w:r>
      <w:r w:rsidR="00D52D18" w:rsidRPr="00247332">
        <w:rPr>
          <w:rFonts w:asciiTheme="majorBidi" w:hAnsiTheme="majorBidi" w:cstheme="majorBidi"/>
          <w:i/>
          <w:iCs/>
          <w:sz w:val="22"/>
          <w:lang w:bidi="ar-SA"/>
        </w:rPr>
        <w:t>ltl [ name ] '{'  formula '}'</w:t>
      </w:r>
    </w:p>
    <w:p w14:paraId="2287D2EC" w14:textId="4B2A1C17" w:rsidR="00D52D18" w:rsidRPr="009C2676" w:rsidRDefault="00D52D18" w:rsidP="00BC49CA">
      <w:pPr>
        <w:spacing w:after="0" w:line="264" w:lineRule="auto"/>
        <w:ind w:left="0" w:right="0" w:firstLine="284"/>
        <w:rPr>
          <w:rFonts w:asciiTheme="majorBidi" w:hAnsiTheme="majorBidi" w:cstheme="majorBidi"/>
          <w:color w:val="auto"/>
          <w:sz w:val="22"/>
          <w:lang w:bidi="ar-SA"/>
        </w:rPr>
      </w:pPr>
      <w:r w:rsidRPr="00247332">
        <w:rPr>
          <w:rFonts w:asciiTheme="majorBidi" w:hAnsiTheme="majorBidi" w:cstheme="majorBidi"/>
          <w:sz w:val="22"/>
          <w:shd w:val="clear" w:color="auto" w:fill="FFFFFF"/>
          <w:lang w:bidi="ar-SA"/>
        </w:rPr>
        <w:t>The name is optional, but can be useful when specifying multiple formulae. (Each such formula follows the same basic format.) The formula has the grammar outlined above, with some extensions.</w:t>
      </w:r>
      <w:r w:rsidRPr="009C2676">
        <w:rPr>
          <w:rFonts w:asciiTheme="majorBidi" w:hAnsiTheme="majorBidi" w:cstheme="majorBidi"/>
          <w:sz w:val="22"/>
          <w:shd w:val="clear" w:color="auto" w:fill="FFFFFF"/>
          <w:lang w:bidi="ar-SA"/>
        </w:rPr>
        <w:t xml:space="preserve"> First, white space (newlines, spaces, tabs) can be used anywhere to separate operands and operators. Second, the names of operators can either be abbreviated with the symbols shown above, or spelled out in full (as </w:t>
      </w:r>
      <w:r w:rsidRPr="009C2676">
        <w:rPr>
          <w:rFonts w:asciiTheme="majorBidi" w:hAnsiTheme="majorBidi" w:cstheme="majorBidi"/>
          <w:sz w:val="22"/>
          <w:lang w:bidi="ar-SA"/>
        </w:rPr>
        <w:t>always</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eventually</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until</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implies</w:t>
      </w:r>
      <w:r w:rsidRPr="009C2676">
        <w:rPr>
          <w:rFonts w:asciiTheme="majorBidi" w:hAnsiTheme="majorBidi" w:cstheme="majorBidi"/>
          <w:sz w:val="22"/>
          <w:shd w:val="clear" w:color="auto" w:fill="FFFFFF"/>
          <w:lang w:bidi="ar-SA"/>
        </w:rPr>
        <w:t>, and </w:t>
      </w:r>
      <w:r w:rsidRPr="009C2676">
        <w:rPr>
          <w:rFonts w:asciiTheme="majorBidi" w:hAnsiTheme="majorBidi" w:cstheme="majorBidi"/>
          <w:sz w:val="22"/>
          <w:lang w:bidi="ar-SA"/>
        </w:rPr>
        <w:t>equivalent</w:t>
      </w:r>
      <w:r w:rsidR="009C2676">
        <w:rPr>
          <w:rFonts w:asciiTheme="majorBidi" w:hAnsiTheme="majorBidi" w:cstheme="majorBidi"/>
          <w:sz w:val="22"/>
          <w:shd w:val="clear" w:color="auto" w:fill="FFFFFF"/>
          <w:lang w:bidi="ar-SA"/>
        </w:rPr>
        <w:t xml:space="preserve">. The alternative </w:t>
      </w:r>
      <w:r w:rsidRPr="009C2676">
        <w:rPr>
          <w:rFonts w:asciiTheme="majorBidi" w:hAnsiTheme="majorBidi" w:cstheme="majorBidi"/>
          <w:sz w:val="22"/>
          <w:shd w:val="clear" w:color="auto" w:fill="FFFFFF"/>
          <w:lang w:bidi="ar-SA"/>
        </w:rPr>
        <w:t>operators </w:t>
      </w:r>
      <w:r w:rsidRPr="009C2676">
        <w:rPr>
          <w:rFonts w:asciiTheme="majorBidi" w:hAnsiTheme="majorBidi" w:cstheme="majorBidi"/>
          <w:sz w:val="22"/>
          <w:lang w:bidi="ar-SA"/>
        </w:rPr>
        <w:t>weakuntil</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stronguntil</w:t>
      </w:r>
      <w:r w:rsidRPr="009C2676">
        <w:rPr>
          <w:rFonts w:asciiTheme="majorBidi" w:hAnsiTheme="majorBidi" w:cstheme="majorBidi"/>
          <w:sz w:val="22"/>
          <w:shd w:val="clear" w:color="auto" w:fill="FFFFFF"/>
          <w:lang w:bidi="ar-SA"/>
        </w:rPr>
        <w:t>, and </w:t>
      </w:r>
      <w:r w:rsidRPr="009C2676">
        <w:rPr>
          <w:rFonts w:asciiTheme="majorBidi" w:hAnsiTheme="majorBidi" w:cstheme="majorBidi"/>
          <w:sz w:val="22"/>
          <w:lang w:bidi="ar-SA"/>
        </w:rPr>
        <w:t>release</w:t>
      </w:r>
      <w:r w:rsidRPr="009C2676">
        <w:rPr>
          <w:rFonts w:asciiTheme="majorBidi" w:hAnsiTheme="majorBidi" w:cstheme="majorBidi"/>
          <w:sz w:val="22"/>
          <w:shd w:val="clear" w:color="auto" w:fill="FFFFFF"/>
          <w:lang w:bidi="ar-SA"/>
        </w:rPr>
        <w:t> (for the V operator, see above), are also supported. </w:t>
      </w:r>
      <w:r w:rsidRPr="009C2676">
        <w:rPr>
          <w:rFonts w:asciiTheme="majorBidi" w:hAnsiTheme="majorBidi" w:cstheme="majorBidi"/>
          <w:sz w:val="22"/>
          <w:lang w:bidi="ar-SA"/>
        </w:rPr>
        <w:br/>
      </w:r>
      <w:r w:rsidRPr="009C2676">
        <w:rPr>
          <w:rFonts w:asciiTheme="majorBidi" w:hAnsiTheme="majorBidi" w:cstheme="majorBidi"/>
          <w:sz w:val="22"/>
          <w:shd w:val="clear" w:color="auto" w:fill="FFFFFF"/>
          <w:lang w:bidi="ar-SA"/>
        </w:rPr>
        <w:t>This means that the following two are equivalent:</w:t>
      </w:r>
    </w:p>
    <w:p w14:paraId="4FB36806" w14:textId="2C82B68F" w:rsidR="00D52D18" w:rsidRPr="009C2676" w:rsidRDefault="00D52D18" w:rsidP="003C5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0" w:right="0" w:firstLine="0"/>
        <w:jc w:val="left"/>
        <w:rPr>
          <w:rFonts w:asciiTheme="majorBidi" w:hAnsiTheme="majorBidi" w:cstheme="majorBidi"/>
          <w:i/>
          <w:iCs/>
          <w:sz w:val="22"/>
          <w:lang w:bidi="ar-SA"/>
        </w:rPr>
      </w:pPr>
      <w:r w:rsidRPr="009C2676">
        <w:rPr>
          <w:rFonts w:asciiTheme="majorBidi" w:hAnsiTheme="majorBidi" w:cstheme="majorBidi"/>
          <w:i/>
          <w:iCs/>
          <w:sz w:val="22"/>
          <w:lang w:bidi="ar-SA"/>
        </w:rPr>
        <w:t>ltl p1 { []&lt;&gt; p }</w:t>
      </w:r>
    </w:p>
    <w:p w14:paraId="1850C394" w14:textId="335D9F00" w:rsidR="00D52D18" w:rsidRPr="009C2676" w:rsidRDefault="00D52D18" w:rsidP="003C5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0" w:right="0" w:firstLine="0"/>
        <w:jc w:val="left"/>
        <w:rPr>
          <w:rFonts w:asciiTheme="majorBidi" w:hAnsiTheme="majorBidi" w:cstheme="majorBidi"/>
          <w:i/>
          <w:iCs/>
          <w:sz w:val="22"/>
          <w:lang w:bidi="ar-SA"/>
        </w:rPr>
      </w:pPr>
      <w:r w:rsidRPr="009C2676">
        <w:rPr>
          <w:rFonts w:asciiTheme="majorBidi" w:hAnsiTheme="majorBidi" w:cstheme="majorBidi"/>
          <w:i/>
          <w:iCs/>
          <w:sz w:val="22"/>
          <w:lang w:bidi="ar-SA"/>
        </w:rPr>
        <w:t xml:space="preserve">ltl p2 </w:t>
      </w:r>
      <w:del w:id="336" w:author="adm" w:date="2017-01-18T18:17:00Z">
        <w:r w:rsidRPr="009C2676" w:rsidDel="00D671C9">
          <w:rPr>
            <w:rFonts w:asciiTheme="majorBidi" w:hAnsiTheme="majorBidi" w:cstheme="majorBidi"/>
            <w:i/>
            <w:iCs/>
            <w:sz w:val="22"/>
            <w:lang w:bidi="ar-SA"/>
          </w:rPr>
          <w:delText>{ always</w:delText>
        </w:r>
      </w:del>
      <w:ins w:id="337" w:author="adm" w:date="2017-01-18T18:17:00Z">
        <w:r w:rsidR="00D671C9" w:rsidRPr="009C2676">
          <w:rPr>
            <w:rFonts w:asciiTheme="majorBidi" w:hAnsiTheme="majorBidi" w:cstheme="majorBidi"/>
            <w:i/>
            <w:iCs/>
            <w:sz w:val="22"/>
            <w:lang w:bidi="ar-SA"/>
          </w:rPr>
          <w:t>{always</w:t>
        </w:r>
      </w:ins>
      <w:r w:rsidRPr="009C2676">
        <w:rPr>
          <w:rFonts w:asciiTheme="majorBidi" w:hAnsiTheme="majorBidi" w:cstheme="majorBidi"/>
          <w:i/>
          <w:iCs/>
          <w:sz w:val="22"/>
          <w:lang w:bidi="ar-SA"/>
        </w:rPr>
        <w:t xml:space="preserve"> eventually p }</w:t>
      </w:r>
    </w:p>
    <w:p w14:paraId="6D6BC653" w14:textId="77777777" w:rsidR="00D52D18" w:rsidRDefault="00D52D18" w:rsidP="00C46DE0">
      <w:pPr>
        <w:spacing w:after="120" w:line="264" w:lineRule="auto"/>
        <w:ind w:left="0" w:right="0" w:firstLine="284"/>
        <w:rPr>
          <w:rFonts w:asciiTheme="majorBidi" w:hAnsiTheme="majorBidi" w:cstheme="majorBidi"/>
          <w:sz w:val="24"/>
          <w:szCs w:val="24"/>
          <w:shd w:val="clear" w:color="auto" w:fill="FFFFFF"/>
          <w:lang w:bidi="ar-SA"/>
        </w:rPr>
      </w:pPr>
      <w:r w:rsidRPr="00327154">
        <w:rPr>
          <w:rFonts w:asciiTheme="majorBidi" w:hAnsiTheme="majorBidi" w:cstheme="majorBidi"/>
          <w:sz w:val="24"/>
          <w:szCs w:val="24"/>
          <w:shd w:val="clear" w:color="auto" w:fill="FFFFFF"/>
          <w:lang w:bidi="ar-SA"/>
        </w:rPr>
        <w:t>The properties stated in this way are taken as positive properties that must be satisfied by the model. The model checker will perform an automatic negation of the formula to find counter-examples</w:t>
      </w:r>
      <w:r>
        <w:rPr>
          <w:rFonts w:asciiTheme="majorBidi" w:hAnsiTheme="majorBidi" w:cstheme="majorBidi"/>
          <w:sz w:val="24"/>
          <w:szCs w:val="24"/>
          <w:shd w:val="clear" w:color="auto" w:fill="FFFFFF"/>
          <w:lang w:bidi="ar-SA"/>
        </w:rPr>
        <w:t>.</w:t>
      </w:r>
    </w:p>
    <w:p w14:paraId="04EE3C73" w14:textId="6FD9F2CC" w:rsidR="00AD1E9F" w:rsidRPr="00A943D7" w:rsidRDefault="00AD1E9F" w:rsidP="006F7B2B">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color w:val="auto"/>
          <w:sz w:val="22"/>
          <w:lang w:bidi="ar-SA"/>
        </w:rPr>
      </w:pPr>
      <w:r w:rsidRPr="00A943D7">
        <w:rPr>
          <w:rFonts w:asciiTheme="majorBidi" w:eastAsiaTheme="minorEastAsia" w:hAnsiTheme="majorBidi" w:cstheme="majorBidi"/>
          <w:b/>
          <w:bCs/>
          <w:color w:val="auto"/>
          <w:sz w:val="22"/>
          <w:lang w:bidi="ar-SA"/>
        </w:rPr>
        <w:t xml:space="preserve">2.4 </w:t>
      </w:r>
      <w:r w:rsidR="0062612D" w:rsidRPr="00A943D7">
        <w:rPr>
          <w:rFonts w:asciiTheme="majorBidi" w:eastAsiaTheme="minorEastAsia" w:hAnsiTheme="majorBidi" w:cstheme="majorBidi"/>
          <w:b/>
          <w:bCs/>
          <w:color w:val="auto"/>
          <w:sz w:val="22"/>
          <w:lang w:bidi="ar-SA"/>
        </w:rPr>
        <w:t>Verif</w:t>
      </w:r>
      <w:r w:rsidR="006F7B2B">
        <w:rPr>
          <w:rFonts w:asciiTheme="majorBidi" w:eastAsiaTheme="minorEastAsia" w:hAnsiTheme="majorBidi" w:cstheme="majorBidi"/>
          <w:b/>
          <w:bCs/>
          <w:color w:val="auto"/>
          <w:sz w:val="22"/>
          <w:lang w:bidi="ar-SA"/>
        </w:rPr>
        <w:t>ication us</w:t>
      </w:r>
      <w:r w:rsidR="0062612D" w:rsidRPr="00A943D7">
        <w:rPr>
          <w:rFonts w:asciiTheme="majorBidi" w:eastAsiaTheme="minorEastAsia" w:hAnsiTheme="majorBidi" w:cstheme="majorBidi"/>
          <w:b/>
          <w:bCs/>
          <w:color w:val="auto"/>
          <w:sz w:val="22"/>
          <w:lang w:bidi="ar-SA"/>
        </w:rPr>
        <w:t xml:space="preserve">ing </w:t>
      </w:r>
      <w:del w:id="338" w:author="adm" w:date="2017-01-19T09:00:00Z">
        <w:r w:rsidR="0062612D" w:rsidRPr="00A943D7" w:rsidDel="003F5ADE">
          <w:rPr>
            <w:rFonts w:asciiTheme="majorBidi" w:eastAsiaTheme="minorEastAsia" w:hAnsiTheme="majorBidi" w:cstheme="majorBidi"/>
            <w:b/>
            <w:bCs/>
            <w:color w:val="auto"/>
            <w:sz w:val="22"/>
            <w:lang w:bidi="ar-SA"/>
          </w:rPr>
          <w:delText>Spin</w:delText>
        </w:r>
      </w:del>
      <w:ins w:id="339" w:author="adm" w:date="2017-01-19T09:00:00Z">
        <w:r w:rsidR="003F5ADE">
          <w:rPr>
            <w:rFonts w:asciiTheme="majorBidi" w:eastAsiaTheme="minorEastAsia" w:hAnsiTheme="majorBidi" w:cstheme="majorBidi"/>
            <w:b/>
            <w:bCs/>
            <w:color w:val="auto"/>
            <w:sz w:val="22"/>
            <w:lang w:bidi="ar-SA"/>
          </w:rPr>
          <w:t>Spin</w:t>
        </w:r>
      </w:ins>
    </w:p>
    <w:p w14:paraId="205E1909" w14:textId="366E6BBA" w:rsidR="00AD1E9F" w:rsidRPr="00067E1C" w:rsidRDefault="00AD1E9F" w:rsidP="003C58AA">
      <w:pPr>
        <w:spacing w:after="120" w:line="264" w:lineRule="auto"/>
        <w:ind w:left="0" w:right="0" w:firstLine="284"/>
        <w:rPr>
          <w:rFonts w:asciiTheme="majorBidi" w:eastAsia="Arial" w:hAnsiTheme="majorBidi" w:cstheme="majorBidi"/>
          <w:iCs/>
          <w:color w:val="auto"/>
          <w:sz w:val="22"/>
        </w:rPr>
      </w:pPr>
      <w:r w:rsidRPr="00A943D7">
        <w:rPr>
          <w:rFonts w:asciiTheme="majorBidi" w:eastAsia="Arial" w:hAnsiTheme="majorBidi" w:cstheme="majorBidi"/>
          <w:b/>
          <w:iCs/>
          <w:color w:val="auto"/>
          <w:sz w:val="22"/>
          <w:u w:val="single"/>
        </w:rPr>
        <w:t>Example:</w:t>
      </w:r>
      <w:r w:rsidRPr="00A943D7">
        <w:rPr>
          <w:rFonts w:asciiTheme="majorBidi" w:eastAsia="Arial" w:hAnsiTheme="majorBidi" w:cstheme="majorBidi"/>
          <w:b/>
          <w:iCs/>
          <w:color w:val="auto"/>
          <w:sz w:val="22"/>
        </w:rPr>
        <w:t xml:space="preserve">  </w:t>
      </w:r>
      <w:r w:rsidR="003A5D05" w:rsidRPr="00A943D7">
        <w:rPr>
          <w:rFonts w:asciiTheme="majorBidi" w:eastAsia="Arial" w:hAnsiTheme="majorBidi" w:cstheme="majorBidi"/>
          <w:bCs/>
          <w:iCs/>
          <w:color w:val="auto"/>
          <w:sz w:val="22"/>
        </w:rPr>
        <w:t xml:space="preserve">we performed a </w:t>
      </w:r>
      <w:r w:rsidR="0062612D" w:rsidRPr="00A943D7">
        <w:rPr>
          <w:rFonts w:asciiTheme="majorBidi" w:eastAsia="Arial" w:hAnsiTheme="majorBidi" w:cstheme="majorBidi"/>
          <w:bCs/>
          <w:iCs/>
          <w:color w:val="auto"/>
          <w:sz w:val="22"/>
        </w:rPr>
        <w:t>verification on</w:t>
      </w:r>
      <w:r w:rsidR="003A5D05" w:rsidRPr="00A943D7">
        <w:rPr>
          <w:rFonts w:asciiTheme="majorBidi" w:eastAsia="Arial" w:hAnsiTheme="majorBidi" w:cstheme="majorBidi"/>
          <w:bCs/>
          <w:iCs/>
          <w:color w:val="auto"/>
          <w:sz w:val="22"/>
        </w:rPr>
        <w:t xml:space="preserve"> </w:t>
      </w:r>
      <w:r w:rsidR="00B47937" w:rsidRPr="00A943D7">
        <w:rPr>
          <w:rFonts w:asciiTheme="majorBidi" w:eastAsia="Arial" w:hAnsiTheme="majorBidi" w:cstheme="majorBidi"/>
          <w:bCs/>
          <w:iCs/>
          <w:color w:val="auto"/>
          <w:sz w:val="22"/>
        </w:rPr>
        <w:t xml:space="preserve">a </w:t>
      </w:r>
      <w:r w:rsidR="003A5D05" w:rsidRPr="00A943D7">
        <w:rPr>
          <w:rFonts w:asciiTheme="majorBidi" w:eastAsia="Arial" w:hAnsiTheme="majorBidi" w:cstheme="majorBidi"/>
          <w:bCs/>
          <w:iCs/>
          <w:color w:val="auto"/>
          <w:sz w:val="22"/>
        </w:rPr>
        <w:t>vending machine</w:t>
      </w:r>
      <w:r w:rsidR="00502F94" w:rsidRPr="00A943D7">
        <w:rPr>
          <w:rFonts w:asciiTheme="majorBidi" w:eastAsia="Arial" w:hAnsiTheme="majorBidi" w:cstheme="majorBidi"/>
          <w:bCs/>
          <w:iCs/>
          <w:color w:val="auto"/>
          <w:sz w:val="22"/>
        </w:rPr>
        <w:t xml:space="preserve"> (VM)</w:t>
      </w:r>
      <w:r w:rsidR="00D40652" w:rsidRPr="00A943D7">
        <w:rPr>
          <w:rFonts w:asciiTheme="majorBidi" w:eastAsia="Arial" w:hAnsiTheme="majorBidi" w:cstheme="majorBidi"/>
          <w:bCs/>
          <w:iCs/>
          <w:color w:val="auto"/>
          <w:sz w:val="22"/>
        </w:rPr>
        <w:t xml:space="preserve"> </w:t>
      </w:r>
      <w:r w:rsidR="00B47937" w:rsidRPr="00A943D7">
        <w:rPr>
          <w:rFonts w:asciiTheme="majorBidi" w:eastAsia="Arial" w:hAnsiTheme="majorBidi" w:cstheme="majorBidi"/>
          <w:bCs/>
          <w:iCs/>
          <w:color w:val="auto"/>
          <w:sz w:val="22"/>
        </w:rPr>
        <w:t>model that</w:t>
      </w:r>
      <w:r w:rsidR="00D40652" w:rsidRPr="00A943D7">
        <w:rPr>
          <w:rFonts w:asciiTheme="majorBidi" w:eastAsia="Arial" w:hAnsiTheme="majorBidi" w:cstheme="majorBidi"/>
          <w:bCs/>
          <w:iCs/>
          <w:color w:val="auto"/>
          <w:sz w:val="22"/>
        </w:rPr>
        <w:t xml:space="preserve"> was </w:t>
      </w:r>
      <w:r w:rsidR="00B47937" w:rsidRPr="00A943D7">
        <w:rPr>
          <w:rFonts w:asciiTheme="majorBidi" w:eastAsia="Arial" w:hAnsiTheme="majorBidi" w:cstheme="majorBidi"/>
          <w:bCs/>
          <w:iCs/>
          <w:color w:val="auto"/>
          <w:sz w:val="22"/>
        </w:rPr>
        <w:t>written in</w:t>
      </w:r>
      <w:r w:rsidR="00D40652" w:rsidRPr="00A943D7">
        <w:rPr>
          <w:rFonts w:asciiTheme="majorBidi" w:eastAsia="Arial" w:hAnsiTheme="majorBidi" w:cstheme="majorBidi"/>
          <w:bCs/>
          <w:iCs/>
          <w:color w:val="auto"/>
          <w:sz w:val="22"/>
        </w:rPr>
        <w:t xml:space="preserve"> </w:t>
      </w:r>
      <w:del w:id="340" w:author="adm" w:date="2017-01-18T17:09:00Z">
        <w:r w:rsidR="00B47937" w:rsidRPr="00A943D7" w:rsidDel="0054741D">
          <w:rPr>
            <w:rFonts w:asciiTheme="majorBidi" w:hAnsiTheme="majorBidi" w:cstheme="majorBidi"/>
            <w:bCs/>
            <w:i/>
            <w:color w:val="auto"/>
            <w:sz w:val="22"/>
          </w:rPr>
          <w:delText>PROMELA</w:delText>
        </w:r>
      </w:del>
      <w:ins w:id="341" w:author="adm" w:date="2017-01-18T17:09:00Z">
        <w:r w:rsidR="0054741D">
          <w:rPr>
            <w:rFonts w:asciiTheme="majorBidi" w:hAnsiTheme="majorBidi" w:cstheme="majorBidi"/>
            <w:bCs/>
            <w:i/>
            <w:color w:val="auto"/>
            <w:sz w:val="22"/>
          </w:rPr>
          <w:t>PROMELA</w:t>
        </w:r>
      </w:ins>
      <w:r w:rsidR="00B47937" w:rsidRPr="00A943D7">
        <w:rPr>
          <w:rFonts w:asciiTheme="majorBidi" w:hAnsiTheme="majorBidi" w:cstheme="majorBidi"/>
          <w:bCs/>
          <w:iCs/>
          <w:color w:val="auto"/>
          <w:sz w:val="22"/>
        </w:rPr>
        <w:t xml:space="preserve"> language</w:t>
      </w:r>
      <w:r w:rsidR="00D40652" w:rsidRPr="00A943D7">
        <w:rPr>
          <w:rFonts w:asciiTheme="majorBidi" w:hAnsiTheme="majorBidi" w:cstheme="majorBidi"/>
          <w:bCs/>
          <w:iCs/>
          <w:color w:val="auto"/>
          <w:sz w:val="22"/>
        </w:rPr>
        <w:t xml:space="preserve"> (</w:t>
      </w:r>
      <w:r w:rsidR="00A943D7" w:rsidRPr="00A943D7">
        <w:rPr>
          <w:rFonts w:asciiTheme="majorBidi" w:hAnsiTheme="majorBidi" w:cstheme="majorBidi"/>
          <w:color w:val="auto"/>
          <w:sz w:val="22"/>
        </w:rPr>
        <w:t>Fig</w:t>
      </w:r>
      <w:r w:rsidR="004C29F3" w:rsidRPr="00A943D7">
        <w:rPr>
          <w:rFonts w:asciiTheme="majorBidi" w:hAnsiTheme="majorBidi" w:cstheme="majorBidi"/>
          <w:color w:val="auto"/>
          <w:sz w:val="22"/>
        </w:rPr>
        <w:t xml:space="preserve"> </w:t>
      </w:r>
      <w:r w:rsidR="004C29F3" w:rsidRPr="00A943D7">
        <w:rPr>
          <w:rFonts w:asciiTheme="majorBidi" w:eastAsia="Arial" w:hAnsiTheme="majorBidi" w:cstheme="majorBidi"/>
          <w:bCs/>
          <w:iCs/>
          <w:color w:val="auto"/>
          <w:sz w:val="22"/>
        </w:rPr>
        <w:t>2.0</w:t>
      </w:r>
      <w:r w:rsidR="00D40652" w:rsidRPr="00A943D7">
        <w:rPr>
          <w:rFonts w:asciiTheme="majorBidi" w:eastAsiaTheme="minorHAnsi" w:hAnsiTheme="majorBidi" w:cstheme="majorBidi"/>
          <w:bCs/>
          <w:color w:val="auto"/>
          <w:sz w:val="22"/>
        </w:rPr>
        <w:t>)</w:t>
      </w:r>
      <w:r w:rsidRPr="00A943D7">
        <w:rPr>
          <w:rFonts w:asciiTheme="majorBidi" w:eastAsiaTheme="minorHAnsi" w:hAnsiTheme="majorBidi" w:cstheme="majorBidi"/>
          <w:bCs/>
          <w:color w:val="auto"/>
          <w:sz w:val="22"/>
        </w:rPr>
        <w:t>.</w:t>
      </w:r>
      <w:r w:rsidRPr="00067E1C">
        <w:rPr>
          <w:rFonts w:asciiTheme="majorBidi" w:hAnsiTheme="majorBidi" w:cstheme="majorBidi"/>
          <w:bCs/>
          <w:iCs/>
          <w:color w:val="auto"/>
          <w:sz w:val="22"/>
        </w:rPr>
        <w:t xml:space="preserve"> </w:t>
      </w:r>
    </w:p>
    <w:tbl>
      <w:tblPr>
        <w:tblStyle w:val="af"/>
        <w:tblW w:w="0" w:type="auto"/>
        <w:tblInd w:w="-5" w:type="dxa"/>
        <w:tblLayout w:type="fixed"/>
        <w:tblLook w:val="04A0" w:firstRow="1" w:lastRow="0" w:firstColumn="1" w:lastColumn="0" w:noHBand="0" w:noVBand="1"/>
      </w:tblPr>
      <w:tblGrid>
        <w:gridCol w:w="7938"/>
      </w:tblGrid>
      <w:tr w:rsidR="00D40652" w14:paraId="457F0449" w14:textId="77777777" w:rsidTr="003C58AA">
        <w:tc>
          <w:tcPr>
            <w:tcW w:w="7938" w:type="dxa"/>
          </w:tcPr>
          <w:commentRangeStart w:id="342"/>
          <w:p w14:paraId="32D2366F" w14:textId="071A1951" w:rsidR="00D40652" w:rsidRDefault="004C29F3" w:rsidP="003C58AA">
            <w:pPr>
              <w:spacing w:after="120" w:line="22" w:lineRule="atLeast"/>
              <w:ind w:left="0" w:right="0" w:firstLine="0"/>
              <w:rPr>
                <w:rFonts w:asciiTheme="majorBidi" w:eastAsia="Arial" w:hAnsiTheme="majorBidi" w:cstheme="majorBidi"/>
                <w:b/>
                <w:i/>
                <w:sz w:val="22"/>
              </w:rPr>
            </w:pPr>
            <w:r>
              <w:object w:dxaOrig="10965" w:dyaOrig="8535" w14:anchorId="276D9A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375pt;height:339pt" o:ole="">
                  <v:imagedata r:id="rId14" o:title=""/>
                </v:shape>
                <o:OLEObject Type="Embed" ProgID="PBrush" ShapeID="_x0000_i1045" DrawAspect="Content" ObjectID="_1546424951" r:id="rId15"/>
              </w:object>
            </w:r>
            <w:commentRangeEnd w:id="342"/>
            <w:r w:rsidR="00D40652">
              <w:rPr>
                <w:rStyle w:val="a8"/>
              </w:rPr>
              <w:commentReference w:id="342"/>
            </w:r>
          </w:p>
        </w:tc>
      </w:tr>
      <w:tr w:rsidR="00D40652" w:rsidRPr="00A943D7" w14:paraId="4BF651C7" w14:textId="77777777" w:rsidTr="003C58AA">
        <w:tc>
          <w:tcPr>
            <w:tcW w:w="7938" w:type="dxa"/>
          </w:tcPr>
          <w:p w14:paraId="34D434B2" w14:textId="3E6B7152" w:rsidR="00D40652" w:rsidRPr="00A943D7" w:rsidRDefault="00A943D7" w:rsidP="003C58AA">
            <w:pPr>
              <w:spacing w:after="120" w:line="22" w:lineRule="atLeast"/>
              <w:ind w:left="0" w:right="0" w:firstLine="0"/>
              <w:jc w:val="left"/>
              <w:rPr>
                <w:rFonts w:asciiTheme="majorBidi" w:eastAsia="Arial" w:hAnsiTheme="majorBidi" w:cstheme="majorBidi"/>
                <w:i/>
                <w:iCs/>
                <w:color w:val="000000" w:themeColor="text1"/>
                <w:sz w:val="22"/>
              </w:rPr>
            </w:pPr>
            <w:r w:rsidRPr="00A943D7">
              <w:rPr>
                <w:rFonts w:asciiTheme="majorBidi" w:hAnsiTheme="majorBidi" w:cstheme="majorBidi"/>
                <w:i/>
                <w:iCs/>
                <w:color w:val="000000" w:themeColor="text1"/>
                <w:sz w:val="22"/>
              </w:rPr>
              <w:t>Fig</w:t>
            </w:r>
            <w:r w:rsidR="004C29F3" w:rsidRPr="00A943D7">
              <w:rPr>
                <w:rFonts w:asciiTheme="majorBidi" w:hAnsiTheme="majorBidi" w:cstheme="majorBidi"/>
                <w:i/>
                <w:iCs/>
                <w:color w:val="000000" w:themeColor="text1"/>
                <w:sz w:val="22"/>
              </w:rPr>
              <w:t xml:space="preserve"> </w:t>
            </w:r>
            <w:r w:rsidR="004C29F3" w:rsidRPr="00A943D7">
              <w:rPr>
                <w:rFonts w:asciiTheme="majorBidi" w:eastAsia="Arial" w:hAnsiTheme="majorBidi" w:cstheme="majorBidi"/>
                <w:bCs/>
                <w:i/>
                <w:iCs/>
                <w:color w:val="000000" w:themeColor="text1"/>
                <w:sz w:val="22"/>
              </w:rPr>
              <w:t>2.0 :</w:t>
            </w:r>
            <w:r w:rsidR="00B47937" w:rsidRPr="00A943D7">
              <w:rPr>
                <w:rFonts w:asciiTheme="majorBidi" w:eastAsia="Arial" w:hAnsiTheme="majorBidi" w:cstheme="majorBidi"/>
                <w:bCs/>
                <w:i/>
                <w:iCs/>
                <w:color w:val="000000" w:themeColor="text1"/>
                <w:sz w:val="22"/>
              </w:rPr>
              <w:t xml:space="preserve">A </w:t>
            </w:r>
            <w:r w:rsidR="00D40652" w:rsidRPr="00A943D7">
              <w:rPr>
                <w:rFonts w:asciiTheme="majorBidi" w:eastAsia="Arial" w:hAnsiTheme="majorBidi" w:cstheme="majorBidi"/>
                <w:bCs/>
                <w:i/>
                <w:iCs/>
                <w:color w:val="000000" w:themeColor="text1"/>
                <w:sz w:val="22"/>
              </w:rPr>
              <w:t>represent</w:t>
            </w:r>
            <w:r w:rsidR="004C29F3" w:rsidRPr="00A943D7">
              <w:rPr>
                <w:rFonts w:asciiTheme="majorBidi" w:eastAsia="Arial" w:hAnsiTheme="majorBidi" w:cstheme="majorBidi"/>
                <w:bCs/>
                <w:i/>
                <w:iCs/>
                <w:color w:val="000000" w:themeColor="text1"/>
                <w:sz w:val="22"/>
              </w:rPr>
              <w:t xml:space="preserve">ation </w:t>
            </w:r>
            <w:r w:rsidR="00D40652" w:rsidRPr="00A943D7">
              <w:rPr>
                <w:rFonts w:asciiTheme="majorBidi" w:eastAsia="Arial" w:hAnsiTheme="majorBidi" w:cstheme="majorBidi"/>
                <w:bCs/>
                <w:i/>
                <w:iCs/>
                <w:color w:val="000000" w:themeColor="text1"/>
                <w:sz w:val="22"/>
              </w:rPr>
              <w:t xml:space="preserve"> </w:t>
            </w:r>
            <w:r w:rsidR="00710845">
              <w:rPr>
                <w:rFonts w:asciiTheme="majorBidi" w:eastAsia="Arial" w:hAnsiTheme="majorBidi" w:cstheme="majorBidi"/>
                <w:bCs/>
                <w:i/>
                <w:iCs/>
                <w:color w:val="000000" w:themeColor="text1"/>
                <w:sz w:val="22"/>
              </w:rPr>
              <w:t>of</w:t>
            </w:r>
            <w:r w:rsidR="00B47937" w:rsidRPr="00A943D7">
              <w:rPr>
                <w:rFonts w:asciiTheme="majorBidi" w:eastAsia="Arial" w:hAnsiTheme="majorBidi" w:cstheme="majorBidi"/>
                <w:bCs/>
                <w:i/>
                <w:iCs/>
                <w:color w:val="000000" w:themeColor="text1"/>
                <w:sz w:val="22"/>
              </w:rPr>
              <w:t xml:space="preserve"> </w:t>
            </w:r>
            <w:r w:rsidR="00D40652" w:rsidRPr="00A943D7">
              <w:rPr>
                <w:rFonts w:asciiTheme="majorBidi" w:eastAsia="Arial" w:hAnsiTheme="majorBidi" w:cstheme="majorBidi"/>
                <w:bCs/>
                <w:i/>
                <w:iCs/>
                <w:color w:val="000000" w:themeColor="text1"/>
                <w:sz w:val="22"/>
              </w:rPr>
              <w:t xml:space="preserve"> program graph</w:t>
            </w:r>
            <w:r w:rsidR="00987AC9" w:rsidRPr="00A943D7">
              <w:rPr>
                <w:rFonts w:asciiTheme="majorBidi" w:eastAsia="Arial" w:hAnsiTheme="majorBidi" w:cstheme="majorBidi"/>
                <w:bCs/>
                <w:i/>
                <w:iCs/>
                <w:color w:val="000000" w:themeColor="text1"/>
                <w:sz w:val="22"/>
              </w:rPr>
              <w:t xml:space="preserve"> and model </w:t>
            </w:r>
            <w:r w:rsidR="00D40652" w:rsidRPr="00A943D7">
              <w:rPr>
                <w:rFonts w:asciiTheme="majorBidi" w:eastAsia="Arial" w:hAnsiTheme="majorBidi" w:cstheme="majorBidi"/>
                <w:bCs/>
                <w:i/>
                <w:iCs/>
                <w:color w:val="000000" w:themeColor="text1"/>
                <w:sz w:val="22"/>
              </w:rPr>
              <w:t xml:space="preserve"> of </w:t>
            </w:r>
            <w:r w:rsidR="00502F94" w:rsidRPr="00A943D7">
              <w:rPr>
                <w:rFonts w:asciiTheme="majorBidi" w:eastAsia="Arial" w:hAnsiTheme="majorBidi" w:cstheme="majorBidi"/>
                <w:bCs/>
                <w:i/>
                <w:iCs/>
                <w:color w:val="000000" w:themeColor="text1"/>
                <w:sz w:val="22"/>
              </w:rPr>
              <w:t>VM</w:t>
            </w:r>
            <w:r w:rsidR="004C29F3" w:rsidRPr="00A943D7">
              <w:rPr>
                <w:rFonts w:asciiTheme="majorBidi" w:eastAsia="Arial" w:hAnsiTheme="majorBidi" w:cstheme="majorBidi"/>
                <w:bCs/>
                <w:i/>
                <w:iCs/>
                <w:color w:val="000000" w:themeColor="text1"/>
                <w:sz w:val="22"/>
              </w:rPr>
              <w:t xml:space="preserve"> </w:t>
            </w:r>
          </w:p>
        </w:tc>
      </w:tr>
    </w:tbl>
    <w:p w14:paraId="62AA888F" w14:textId="1744678F" w:rsidR="00954843" w:rsidRPr="00933285" w:rsidRDefault="00067E1C" w:rsidP="00710845">
      <w:pPr>
        <w:spacing w:before="120" w:after="120" w:line="22" w:lineRule="atLeast"/>
        <w:ind w:left="0" w:right="0" w:firstLine="284"/>
        <w:rPr>
          <w:rFonts w:asciiTheme="majorBidi" w:eastAsia="Arial" w:hAnsiTheme="majorBidi" w:cstheme="majorBidi"/>
          <w:bCs/>
          <w:iCs/>
          <w:color w:val="000000" w:themeColor="text1"/>
          <w:sz w:val="22"/>
        </w:rPr>
      </w:pPr>
      <w:r w:rsidRPr="00A943D7">
        <w:rPr>
          <w:rFonts w:asciiTheme="majorBidi" w:eastAsia="Arial" w:hAnsiTheme="majorBidi" w:cstheme="majorBidi"/>
          <w:bCs/>
          <w:iCs/>
          <w:color w:val="000000" w:themeColor="text1"/>
          <w:sz w:val="22"/>
        </w:rPr>
        <w:t xml:space="preserve">We added LTL formula </w:t>
      </w:r>
      <w:r w:rsidR="004C29F3" w:rsidRPr="00A943D7">
        <w:rPr>
          <w:rFonts w:asciiTheme="majorBidi" w:eastAsia="Arial" w:hAnsiTheme="majorBidi" w:cstheme="majorBidi"/>
          <w:bCs/>
          <w:iCs/>
          <w:color w:val="000000" w:themeColor="text1"/>
          <w:sz w:val="22"/>
        </w:rPr>
        <w:t xml:space="preserve">to the </w:t>
      </w:r>
      <w:del w:id="343" w:author="adm" w:date="2017-01-18T17:09:00Z">
        <w:r w:rsidR="004C29F3" w:rsidRPr="00A943D7" w:rsidDel="0054741D">
          <w:rPr>
            <w:rFonts w:asciiTheme="majorBidi" w:hAnsiTheme="majorBidi" w:cstheme="majorBidi"/>
            <w:bCs/>
            <w:iCs/>
            <w:color w:val="000000" w:themeColor="text1"/>
            <w:sz w:val="22"/>
          </w:rPr>
          <w:delText>PROMELA</w:delText>
        </w:r>
      </w:del>
      <w:ins w:id="344" w:author="adm" w:date="2017-01-18T17:09:00Z">
        <w:r w:rsidR="0054741D">
          <w:rPr>
            <w:rFonts w:asciiTheme="majorBidi" w:hAnsiTheme="majorBidi" w:cstheme="majorBidi"/>
            <w:bCs/>
            <w:iCs/>
            <w:color w:val="000000" w:themeColor="text1"/>
            <w:sz w:val="22"/>
          </w:rPr>
          <w:t>PROMELA</w:t>
        </w:r>
      </w:ins>
      <w:r w:rsidR="004C29F3" w:rsidRPr="00A943D7">
        <w:rPr>
          <w:rFonts w:asciiTheme="majorBidi" w:eastAsia="Arial" w:hAnsiTheme="majorBidi" w:cstheme="majorBidi"/>
          <w:bCs/>
          <w:iCs/>
          <w:color w:val="000000" w:themeColor="text1"/>
          <w:sz w:val="22"/>
        </w:rPr>
        <w:t xml:space="preserve"> </w:t>
      </w:r>
      <w:r w:rsidR="004C29F3" w:rsidRPr="00A943D7">
        <w:rPr>
          <w:rFonts w:asciiTheme="majorBidi" w:hAnsiTheme="majorBidi" w:cstheme="majorBidi"/>
          <w:bCs/>
          <w:iCs/>
          <w:color w:val="000000" w:themeColor="text1"/>
          <w:sz w:val="22"/>
        </w:rPr>
        <w:t xml:space="preserve">in order to </w:t>
      </w:r>
      <w:r w:rsidR="004C29F3" w:rsidRPr="00A943D7">
        <w:rPr>
          <w:rFonts w:asciiTheme="majorBidi" w:eastAsia="Arial" w:hAnsiTheme="majorBidi" w:cstheme="majorBidi"/>
          <w:bCs/>
          <w:iCs/>
          <w:color w:val="000000" w:themeColor="text1"/>
          <w:sz w:val="22"/>
        </w:rPr>
        <w:t xml:space="preserve">verify </w:t>
      </w:r>
      <w:r w:rsidRPr="00A943D7">
        <w:rPr>
          <w:rFonts w:asciiTheme="majorBidi" w:eastAsia="Arial" w:hAnsiTheme="majorBidi" w:cstheme="majorBidi"/>
          <w:bCs/>
          <w:iCs/>
          <w:color w:val="000000" w:themeColor="text1"/>
          <w:sz w:val="22"/>
        </w:rPr>
        <w:t>the property “</w:t>
      </w:r>
      <w:r w:rsidR="004C29F3" w:rsidRPr="00A943D7">
        <w:rPr>
          <w:rFonts w:asciiTheme="majorBidi" w:eastAsia="Arial" w:hAnsiTheme="majorBidi" w:cstheme="majorBidi"/>
          <w:bCs/>
          <w:iCs/>
          <w:color w:val="000000" w:themeColor="text1"/>
          <w:sz w:val="22"/>
        </w:rPr>
        <w:t>The machine is refilled infinitely many times</w:t>
      </w:r>
      <w:r w:rsidRPr="00A943D7">
        <w:rPr>
          <w:rFonts w:asciiTheme="majorBidi" w:eastAsia="Arial" w:hAnsiTheme="majorBidi" w:cstheme="majorBidi"/>
          <w:bCs/>
          <w:iCs/>
          <w:color w:val="000000" w:themeColor="text1"/>
          <w:sz w:val="22"/>
        </w:rPr>
        <w:t>”</w:t>
      </w:r>
      <w:r w:rsidR="004C29F3" w:rsidRPr="00A943D7">
        <w:rPr>
          <w:rFonts w:asciiTheme="majorBidi" w:eastAsia="Arial" w:hAnsiTheme="majorBidi" w:cstheme="majorBidi"/>
          <w:bCs/>
          <w:iCs/>
          <w:color w:val="000000" w:themeColor="text1"/>
          <w:sz w:val="22"/>
        </w:rPr>
        <w:t xml:space="preserve">. We run verification in </w:t>
      </w:r>
      <w:del w:id="345" w:author="adm" w:date="2017-01-19T09:00:00Z">
        <w:r w:rsidR="004C29F3" w:rsidRPr="00A943D7" w:rsidDel="003F5ADE">
          <w:rPr>
            <w:rFonts w:asciiTheme="majorBidi" w:eastAsia="Arial" w:hAnsiTheme="majorBidi" w:cstheme="majorBidi"/>
            <w:bCs/>
            <w:iCs/>
            <w:color w:val="000000" w:themeColor="text1"/>
            <w:sz w:val="22"/>
          </w:rPr>
          <w:delText>spin</w:delText>
        </w:r>
      </w:del>
      <w:ins w:id="346" w:author="adm" w:date="2017-01-19T09:00:00Z">
        <w:r w:rsidR="003F5ADE">
          <w:rPr>
            <w:rFonts w:asciiTheme="majorBidi" w:eastAsia="Arial" w:hAnsiTheme="majorBidi" w:cstheme="majorBidi"/>
            <w:bCs/>
            <w:iCs/>
            <w:color w:val="000000" w:themeColor="text1"/>
            <w:sz w:val="22"/>
          </w:rPr>
          <w:t>Spin</w:t>
        </w:r>
      </w:ins>
      <w:r w:rsidR="004C29F3" w:rsidRPr="00A943D7">
        <w:rPr>
          <w:rFonts w:asciiTheme="majorBidi" w:eastAsia="Arial" w:hAnsiTheme="majorBidi" w:cstheme="majorBidi"/>
          <w:bCs/>
          <w:iCs/>
          <w:color w:val="000000" w:themeColor="text1"/>
          <w:sz w:val="22"/>
        </w:rPr>
        <w:t xml:space="preserve"> and the result show an error (</w:t>
      </w:r>
      <w:r w:rsidR="004C29F3" w:rsidRPr="00A943D7">
        <w:rPr>
          <w:rFonts w:asciiTheme="majorBidi" w:hAnsiTheme="majorBidi" w:cstheme="majorBidi"/>
          <w:color w:val="000000" w:themeColor="text1"/>
          <w:sz w:val="22"/>
        </w:rPr>
        <w:t xml:space="preserve">Figure </w:t>
      </w:r>
      <w:r w:rsidR="004C29F3" w:rsidRPr="00A943D7">
        <w:rPr>
          <w:rFonts w:asciiTheme="majorBidi" w:eastAsia="Arial" w:hAnsiTheme="majorBidi" w:cstheme="majorBidi"/>
          <w:bCs/>
          <w:iCs/>
          <w:color w:val="000000" w:themeColor="text1"/>
          <w:sz w:val="22"/>
        </w:rPr>
        <w:t>2.1</w:t>
      </w:r>
      <w:r w:rsidR="00710845" w:rsidRPr="00A943D7">
        <w:rPr>
          <w:rFonts w:asciiTheme="majorBidi" w:eastAsia="Arial" w:hAnsiTheme="majorBidi" w:cstheme="majorBidi"/>
          <w:bCs/>
          <w:iCs/>
          <w:color w:val="000000" w:themeColor="text1"/>
          <w:sz w:val="22"/>
        </w:rPr>
        <w:t>) because</w:t>
      </w:r>
      <w:r w:rsidR="00954843" w:rsidRPr="00A943D7">
        <w:rPr>
          <w:rFonts w:asciiTheme="majorBidi" w:eastAsia="Arial" w:hAnsiTheme="majorBidi" w:cstheme="majorBidi"/>
          <w:bCs/>
          <w:iCs/>
          <w:color w:val="000000" w:themeColor="text1"/>
          <w:sz w:val="24"/>
          <w:szCs w:val="24"/>
        </w:rPr>
        <w:t xml:space="preserve"> there is a </w:t>
      </w:r>
      <w:del w:id="347" w:author="אלנה רווה" w:date="2017-01-17T12:41:00Z">
        <w:r w:rsidR="00954843" w:rsidRPr="00A943D7" w:rsidDel="00330E9D">
          <w:rPr>
            <w:rFonts w:asciiTheme="majorBidi" w:eastAsia="Arial" w:hAnsiTheme="majorBidi" w:cstheme="majorBidi"/>
            <w:bCs/>
            <w:iCs/>
            <w:color w:val="000000" w:themeColor="text1"/>
            <w:sz w:val="24"/>
            <w:szCs w:val="24"/>
          </w:rPr>
          <w:delText>path  that</w:delText>
        </w:r>
      </w:del>
      <w:ins w:id="348" w:author="אלנה רווה" w:date="2017-01-17T12:41:00Z">
        <w:r w:rsidR="00330E9D" w:rsidRPr="00A943D7">
          <w:rPr>
            <w:rFonts w:asciiTheme="majorBidi" w:eastAsia="Arial" w:hAnsiTheme="majorBidi" w:cstheme="majorBidi"/>
            <w:bCs/>
            <w:iCs/>
            <w:color w:val="000000" w:themeColor="text1"/>
            <w:sz w:val="24"/>
            <w:szCs w:val="24"/>
          </w:rPr>
          <w:t>path that</w:t>
        </w:r>
      </w:ins>
      <w:r w:rsidR="00954843" w:rsidRPr="00A943D7">
        <w:rPr>
          <w:rFonts w:asciiTheme="majorBidi" w:eastAsia="Arial" w:hAnsiTheme="majorBidi" w:cstheme="majorBidi"/>
          <w:bCs/>
          <w:iCs/>
          <w:color w:val="000000" w:themeColor="text1"/>
          <w:sz w:val="24"/>
          <w:szCs w:val="24"/>
        </w:rPr>
        <w:t xml:space="preserve"> </w:t>
      </w:r>
      <w:del w:id="349" w:author="אלנה רווה" w:date="2017-01-17T12:41:00Z">
        <w:r w:rsidRPr="00A943D7" w:rsidDel="00330E9D">
          <w:rPr>
            <w:rFonts w:asciiTheme="majorBidi" w:eastAsia="Arial" w:hAnsiTheme="majorBidi" w:cstheme="majorBidi"/>
            <w:bCs/>
            <w:iCs/>
            <w:color w:val="000000" w:themeColor="text1"/>
            <w:sz w:val="24"/>
            <w:szCs w:val="24"/>
          </w:rPr>
          <w:delText>c</w:delText>
        </w:r>
        <w:r w:rsidR="00954843" w:rsidRPr="00A943D7" w:rsidDel="00330E9D">
          <w:rPr>
            <w:rFonts w:asciiTheme="majorBidi" w:eastAsia="Arial" w:hAnsiTheme="majorBidi" w:cstheme="majorBidi"/>
            <w:bCs/>
            <w:iCs/>
            <w:color w:val="000000" w:themeColor="text1"/>
            <w:sz w:val="24"/>
            <w:szCs w:val="24"/>
          </w:rPr>
          <w:delText>ontradicts  the</w:delText>
        </w:r>
      </w:del>
      <w:ins w:id="350" w:author="אלנה רווה" w:date="2017-01-17T12:41:00Z">
        <w:r w:rsidR="00330E9D" w:rsidRPr="00A943D7">
          <w:rPr>
            <w:rFonts w:asciiTheme="majorBidi" w:eastAsia="Arial" w:hAnsiTheme="majorBidi" w:cstheme="majorBidi"/>
            <w:bCs/>
            <w:iCs/>
            <w:color w:val="000000" w:themeColor="text1"/>
            <w:sz w:val="24"/>
            <w:szCs w:val="24"/>
          </w:rPr>
          <w:t>contradicts the</w:t>
        </w:r>
      </w:ins>
      <w:r w:rsidR="00954843" w:rsidRPr="00A943D7">
        <w:rPr>
          <w:rFonts w:asciiTheme="majorBidi" w:eastAsia="Arial" w:hAnsiTheme="majorBidi" w:cstheme="majorBidi"/>
          <w:bCs/>
          <w:iCs/>
          <w:color w:val="000000" w:themeColor="text1"/>
          <w:sz w:val="24"/>
          <w:szCs w:val="24"/>
        </w:rPr>
        <w:t xml:space="preserve"> </w:t>
      </w:r>
      <w:r w:rsidR="00954843" w:rsidRPr="00A943D7">
        <w:rPr>
          <w:rFonts w:asciiTheme="majorBidi" w:hAnsiTheme="majorBidi" w:cstheme="majorBidi"/>
          <w:bCs/>
          <w:iCs/>
          <w:color w:val="000000" w:themeColor="text1"/>
          <w:sz w:val="22"/>
          <w:shd w:val="clear" w:color="auto" w:fill="FFFFFF"/>
        </w:rPr>
        <w:t>condition</w:t>
      </w:r>
      <w:r w:rsidR="00954843" w:rsidRPr="00A943D7">
        <w:rPr>
          <w:rFonts w:asciiTheme="majorBidi" w:eastAsia="Arial" w:hAnsiTheme="majorBidi" w:cstheme="majorBidi"/>
          <w:bCs/>
          <w:iCs/>
          <w:color w:val="000000" w:themeColor="text1"/>
          <w:sz w:val="22"/>
        </w:rPr>
        <w:t xml:space="preserve"> </w:t>
      </w:r>
      <w:r w:rsidR="00954843" w:rsidRPr="00A943D7">
        <w:rPr>
          <w:rFonts w:asciiTheme="majorBidi" w:eastAsia="Arial" w:hAnsiTheme="majorBidi" w:cstheme="majorBidi"/>
          <w:bCs/>
          <w:iCs/>
          <w:color w:val="000000" w:themeColor="text1"/>
          <w:sz w:val="24"/>
          <w:szCs w:val="24"/>
        </w:rPr>
        <w:t>(</w:t>
      </w:r>
      <w:r w:rsidR="00954843" w:rsidRPr="00A943D7">
        <w:rPr>
          <w:rFonts w:asciiTheme="majorBidi" w:hAnsiTheme="majorBidi" w:cstheme="majorBidi"/>
          <w:color w:val="000000" w:themeColor="text1"/>
          <w:sz w:val="22"/>
        </w:rPr>
        <w:t xml:space="preserve">Figure </w:t>
      </w:r>
      <w:r w:rsidR="00954843" w:rsidRPr="00A943D7">
        <w:rPr>
          <w:rFonts w:asciiTheme="majorBidi" w:eastAsia="Arial" w:hAnsiTheme="majorBidi" w:cstheme="majorBidi"/>
          <w:bCs/>
          <w:iCs/>
          <w:color w:val="000000" w:themeColor="text1"/>
          <w:sz w:val="22"/>
        </w:rPr>
        <w:t>2.2</w:t>
      </w:r>
      <w:r w:rsidR="00954843" w:rsidRPr="00A943D7">
        <w:rPr>
          <w:rFonts w:asciiTheme="majorBidi" w:eastAsia="Arial" w:hAnsiTheme="majorBidi" w:cstheme="majorBidi"/>
          <w:bCs/>
          <w:iCs/>
          <w:color w:val="000000" w:themeColor="text1"/>
          <w:sz w:val="24"/>
          <w:szCs w:val="24"/>
        </w:rPr>
        <w:t>).</w:t>
      </w:r>
    </w:p>
    <w:p w14:paraId="0879C565" w14:textId="77777777" w:rsidR="00954843" w:rsidRDefault="00954843" w:rsidP="00C46DE0">
      <w:pPr>
        <w:spacing w:after="120" w:line="22" w:lineRule="atLeast"/>
        <w:ind w:left="0" w:right="0" w:firstLine="284"/>
        <w:rPr>
          <w:rFonts w:asciiTheme="majorBidi" w:eastAsia="Arial" w:hAnsiTheme="majorBidi" w:cstheme="majorBidi"/>
          <w:bCs/>
          <w:iCs/>
          <w:color w:val="0070C0"/>
          <w:sz w:val="22"/>
        </w:rPr>
      </w:pPr>
    </w:p>
    <w:p w14:paraId="5290E335" w14:textId="77777777" w:rsidR="004C29F3" w:rsidRDefault="004C29F3" w:rsidP="00C46DE0">
      <w:pPr>
        <w:spacing w:after="120" w:line="22" w:lineRule="atLeast"/>
        <w:ind w:left="0" w:right="0" w:firstLine="284"/>
        <w:rPr>
          <w:rFonts w:asciiTheme="majorBidi" w:eastAsia="Arial" w:hAnsiTheme="majorBidi" w:cstheme="majorBidi"/>
          <w:bCs/>
          <w:iCs/>
          <w:color w:val="0070C0"/>
          <w:sz w:val="22"/>
        </w:rPr>
      </w:pPr>
    </w:p>
    <w:tbl>
      <w:tblPr>
        <w:tblStyle w:val="af"/>
        <w:tblW w:w="0" w:type="auto"/>
        <w:tblLook w:val="04A0" w:firstRow="1" w:lastRow="0" w:firstColumn="1" w:lastColumn="0" w:noHBand="0" w:noVBand="1"/>
      </w:tblPr>
      <w:tblGrid>
        <w:gridCol w:w="8006"/>
      </w:tblGrid>
      <w:tr w:rsidR="004C29F3" w14:paraId="7D44C5D8" w14:textId="77777777" w:rsidTr="00D82989">
        <w:tc>
          <w:tcPr>
            <w:tcW w:w="7933" w:type="dxa"/>
          </w:tcPr>
          <w:p w14:paraId="25F32E52" w14:textId="734972B2" w:rsidR="004C29F3" w:rsidRDefault="004C29F3" w:rsidP="00C46DE0">
            <w:pPr>
              <w:spacing w:after="0" w:line="22" w:lineRule="atLeast"/>
              <w:ind w:left="0" w:right="0" w:firstLine="0"/>
              <w:rPr>
                <w:rFonts w:asciiTheme="majorBidi" w:eastAsia="Arial" w:hAnsiTheme="majorBidi" w:cstheme="majorBidi"/>
                <w:bCs/>
                <w:iCs/>
                <w:sz w:val="24"/>
                <w:szCs w:val="24"/>
              </w:rPr>
            </w:pPr>
            <w:r>
              <w:rPr>
                <w:noProof/>
                <w:rtl/>
                <w:lang w:bidi="ar-SA"/>
              </w:rPr>
              <mc:AlternateContent>
                <mc:Choice Requires="wps">
                  <w:drawing>
                    <wp:anchor distT="0" distB="0" distL="114300" distR="114300" simplePos="0" relativeHeight="251643904" behindDoc="0" locked="0" layoutInCell="1" allowOverlap="1" wp14:anchorId="17914DF5" wp14:editId="3C687C82">
                      <wp:simplePos x="0" y="0"/>
                      <wp:positionH relativeFrom="column">
                        <wp:posOffset>443534</wp:posOffset>
                      </wp:positionH>
                      <wp:positionV relativeFrom="paragraph">
                        <wp:posOffset>814457</wp:posOffset>
                      </wp:positionV>
                      <wp:extent cx="1948069" cy="214685"/>
                      <wp:effectExtent l="57150" t="57150" r="52705" b="52070"/>
                      <wp:wrapNone/>
                      <wp:docPr id="18" name="Rectangle 18"/>
                      <wp:cNvGraphicFramePr/>
                      <a:graphic xmlns:a="http://schemas.openxmlformats.org/drawingml/2006/main">
                        <a:graphicData uri="http://schemas.microsoft.com/office/word/2010/wordprocessingShape">
                          <wps:wsp>
                            <wps:cNvSpPr/>
                            <wps:spPr>
                              <a:xfrm>
                                <a:off x="0" y="0"/>
                                <a:ext cx="1948069" cy="214685"/>
                              </a:xfrm>
                              <a:prstGeom prst="rect">
                                <a:avLst/>
                              </a:prstGeom>
                              <a:noFill/>
                              <a:ln>
                                <a:solidFill>
                                  <a:srgbClr val="FF0000"/>
                                </a:solidFill>
                              </a:ln>
                              <a:effectLst/>
                              <a:scene3d>
                                <a:camera prst="orthographicFront">
                                  <a:rot lat="0" lon="0" rev="0"/>
                                </a:camera>
                                <a:lightRig rig="chilly" dir="t">
                                  <a:rot lat="0" lon="0" rev="18480000"/>
                                </a:lightRig>
                              </a:scene3d>
                              <a:sp3d prstMaterial="clear">
                                <a:bevelT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21ED1" id="Rectangle 18" o:spid="_x0000_s1026" style="position:absolute;left:0;text-align:left;margin-left:34.9pt;margin-top:64.15pt;width:153.4pt;height:16.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" filled="f" strokecolor="red" strokeweight="1pt"/>
                  </w:pict>
                </mc:Fallback>
              </mc:AlternateContent>
            </w:r>
            <w:r w:rsidR="00D82989">
              <w:object w:dxaOrig="8550" w:dyaOrig="6420" w14:anchorId="78E93716">
                <v:shape id="_x0000_i1046" type="#_x0000_t75" style="width:389.25pt;height:281.25pt" o:ole="">
                  <v:imagedata r:id="rId16" o:title=""/>
                </v:shape>
                <o:OLEObject Type="Embed" ProgID="PBrush" ShapeID="_x0000_i1046" DrawAspect="Content" ObjectID="_1546424952" r:id="rId17"/>
              </w:object>
            </w:r>
          </w:p>
        </w:tc>
      </w:tr>
      <w:tr w:rsidR="004C29F3" w14:paraId="5111164C" w14:textId="77777777" w:rsidTr="00D82989">
        <w:tc>
          <w:tcPr>
            <w:tcW w:w="7933" w:type="dxa"/>
          </w:tcPr>
          <w:p w14:paraId="5266E94D" w14:textId="25449F65" w:rsidR="004C29F3" w:rsidRPr="00A943D7" w:rsidRDefault="00A943D7" w:rsidP="00C46DE0">
            <w:pPr>
              <w:spacing w:after="120" w:line="22" w:lineRule="atLeast"/>
              <w:ind w:left="0" w:right="1454" w:firstLine="0"/>
              <w:jc w:val="center"/>
              <w:rPr>
                <w:rFonts w:asciiTheme="majorBidi" w:eastAsia="Arial" w:hAnsiTheme="majorBidi" w:cstheme="majorBidi"/>
                <w:bCs/>
                <w:i/>
                <w:iCs/>
                <w:sz w:val="24"/>
                <w:szCs w:val="24"/>
              </w:rPr>
            </w:pPr>
            <w:r w:rsidRPr="00A943D7">
              <w:rPr>
                <w:rFonts w:asciiTheme="majorBidi" w:hAnsiTheme="majorBidi" w:cstheme="majorBidi"/>
                <w:i/>
                <w:iCs/>
                <w:color w:val="000000" w:themeColor="text1"/>
                <w:sz w:val="22"/>
              </w:rPr>
              <w:t>Fig</w:t>
            </w:r>
            <w:r w:rsidR="004C29F3" w:rsidRPr="00A943D7">
              <w:rPr>
                <w:rFonts w:asciiTheme="majorBidi" w:hAnsiTheme="majorBidi" w:cstheme="majorBidi"/>
                <w:i/>
                <w:iCs/>
                <w:color w:val="000000" w:themeColor="text1"/>
                <w:sz w:val="22"/>
              </w:rPr>
              <w:t xml:space="preserve"> </w:t>
            </w:r>
            <w:r w:rsidR="004C29F3" w:rsidRPr="00A943D7">
              <w:rPr>
                <w:rFonts w:asciiTheme="majorBidi" w:eastAsia="Arial" w:hAnsiTheme="majorBidi" w:cstheme="majorBidi"/>
                <w:bCs/>
                <w:i/>
                <w:iCs/>
                <w:color w:val="000000" w:themeColor="text1"/>
                <w:sz w:val="22"/>
              </w:rPr>
              <w:t xml:space="preserve">2.1 </w:t>
            </w:r>
            <w:commentRangeStart w:id="351"/>
            <w:r w:rsidR="004C29F3" w:rsidRPr="00A943D7">
              <w:rPr>
                <w:rFonts w:asciiTheme="majorBidi" w:eastAsia="Arial" w:hAnsiTheme="majorBidi" w:cstheme="majorBidi"/>
                <w:bCs/>
                <w:i/>
                <w:iCs/>
                <w:color w:val="000000" w:themeColor="text1"/>
                <w:sz w:val="22"/>
              </w:rPr>
              <w:t xml:space="preserve">The verification result </w:t>
            </w:r>
            <w:commentRangeEnd w:id="351"/>
            <w:r w:rsidR="00330E9D">
              <w:rPr>
                <w:rStyle w:val="a8"/>
              </w:rPr>
              <w:commentReference w:id="351"/>
            </w:r>
          </w:p>
        </w:tc>
      </w:tr>
    </w:tbl>
    <w:p w14:paraId="61441FBC" w14:textId="01E908EA" w:rsidR="004C29F3" w:rsidRDefault="004C29F3" w:rsidP="00C46DE0">
      <w:pPr>
        <w:spacing w:after="120" w:line="22" w:lineRule="atLeast"/>
        <w:ind w:left="0" w:right="0" w:firstLine="0"/>
        <w:rPr>
          <w:rFonts w:asciiTheme="majorBidi" w:eastAsia="Arial" w:hAnsiTheme="majorBidi" w:cstheme="majorBidi"/>
          <w:bCs/>
          <w:iCs/>
          <w:color w:val="0070C0"/>
          <w:sz w:val="22"/>
        </w:rPr>
      </w:pPr>
    </w:p>
    <w:tbl>
      <w:tblPr>
        <w:tblStyle w:val="af"/>
        <w:tblW w:w="0" w:type="auto"/>
        <w:tblLook w:val="04A0" w:firstRow="1" w:lastRow="0" w:firstColumn="1" w:lastColumn="0" w:noHBand="0" w:noVBand="1"/>
      </w:tblPr>
      <w:tblGrid>
        <w:gridCol w:w="7991"/>
      </w:tblGrid>
      <w:tr w:rsidR="00973ABE" w14:paraId="0945DE54" w14:textId="77777777" w:rsidTr="00D82989">
        <w:tc>
          <w:tcPr>
            <w:tcW w:w="7933" w:type="dxa"/>
          </w:tcPr>
          <w:p w14:paraId="5D0AFAD6" w14:textId="2F209F80" w:rsidR="00973ABE" w:rsidRDefault="00D82989" w:rsidP="00C46DE0">
            <w:pPr>
              <w:spacing w:after="0" w:line="22" w:lineRule="atLeast"/>
              <w:ind w:left="0" w:right="0" w:firstLine="0"/>
              <w:rPr>
                <w:rFonts w:asciiTheme="majorBidi" w:eastAsia="Arial" w:hAnsiTheme="majorBidi" w:cstheme="majorBidi"/>
                <w:bCs/>
                <w:iCs/>
                <w:sz w:val="24"/>
                <w:szCs w:val="24"/>
              </w:rPr>
            </w:pPr>
            <w:r>
              <w:object w:dxaOrig="10965" w:dyaOrig="6345" w14:anchorId="374494BD">
                <v:shape id="_x0000_i1047" type="#_x0000_t75" style="width:388.5pt;height:259.5pt" o:ole="">
                  <v:imagedata r:id="rId18" o:title=""/>
                </v:shape>
                <o:OLEObject Type="Embed" ProgID="PBrush" ShapeID="_x0000_i1047" DrawAspect="Content" ObjectID="_1546424953" r:id="rId19"/>
              </w:object>
            </w:r>
          </w:p>
        </w:tc>
      </w:tr>
      <w:tr w:rsidR="00973ABE" w:rsidRPr="00A943D7" w14:paraId="33EB2A15" w14:textId="77777777" w:rsidTr="00D82989">
        <w:tc>
          <w:tcPr>
            <w:tcW w:w="7933" w:type="dxa"/>
          </w:tcPr>
          <w:p w14:paraId="586EF649" w14:textId="70418F9F" w:rsidR="00973ABE" w:rsidRPr="00A943D7" w:rsidRDefault="00A943D7" w:rsidP="006F7B2B">
            <w:pPr>
              <w:spacing w:after="120" w:line="22" w:lineRule="atLeast"/>
              <w:ind w:left="0" w:right="1454" w:firstLine="0"/>
              <w:jc w:val="center"/>
              <w:rPr>
                <w:rFonts w:asciiTheme="majorBidi" w:eastAsia="Arial" w:hAnsiTheme="majorBidi" w:cstheme="majorBidi"/>
                <w:bCs/>
                <w:i/>
                <w:iCs/>
                <w:color w:val="000000" w:themeColor="text1"/>
                <w:sz w:val="24"/>
                <w:szCs w:val="24"/>
              </w:rPr>
            </w:pPr>
            <w:r w:rsidRPr="00A943D7">
              <w:rPr>
                <w:rFonts w:asciiTheme="majorBidi" w:hAnsiTheme="majorBidi" w:cstheme="majorBidi"/>
                <w:i/>
                <w:iCs/>
                <w:color w:val="000000" w:themeColor="text1"/>
                <w:sz w:val="22"/>
              </w:rPr>
              <w:t>Fig</w:t>
            </w:r>
            <w:r w:rsidR="00973ABE" w:rsidRPr="00A943D7">
              <w:rPr>
                <w:rFonts w:asciiTheme="majorBidi" w:hAnsiTheme="majorBidi" w:cstheme="majorBidi"/>
                <w:i/>
                <w:iCs/>
                <w:color w:val="000000" w:themeColor="text1"/>
                <w:sz w:val="22"/>
              </w:rPr>
              <w:t xml:space="preserve"> </w:t>
            </w:r>
            <w:r w:rsidR="00973ABE" w:rsidRPr="00A943D7">
              <w:rPr>
                <w:rFonts w:asciiTheme="majorBidi" w:eastAsia="Arial" w:hAnsiTheme="majorBidi" w:cstheme="majorBidi"/>
                <w:bCs/>
                <w:i/>
                <w:iCs/>
                <w:color w:val="000000" w:themeColor="text1"/>
                <w:sz w:val="22"/>
              </w:rPr>
              <w:t>2.2</w:t>
            </w:r>
            <w:r w:rsidR="00954843" w:rsidRPr="00A943D7">
              <w:rPr>
                <w:rFonts w:asciiTheme="majorBidi" w:eastAsia="Arial" w:hAnsiTheme="majorBidi" w:cstheme="majorBidi"/>
                <w:bCs/>
                <w:i/>
                <w:iCs/>
                <w:color w:val="000000" w:themeColor="text1"/>
                <w:sz w:val="22"/>
              </w:rPr>
              <w:t xml:space="preserve"> </w:t>
            </w:r>
            <w:commentRangeStart w:id="352"/>
            <w:r w:rsidR="006F7B2B">
              <w:rPr>
                <w:rFonts w:asciiTheme="majorBidi" w:eastAsia="Arial" w:hAnsiTheme="majorBidi" w:cstheme="majorBidi"/>
                <w:bCs/>
                <w:i/>
                <w:iCs/>
                <w:color w:val="000000" w:themeColor="text1"/>
                <w:sz w:val="22"/>
              </w:rPr>
              <w:t>T</w:t>
            </w:r>
            <w:r w:rsidR="00954843" w:rsidRPr="00A943D7">
              <w:rPr>
                <w:rFonts w:asciiTheme="majorBidi" w:eastAsia="Arial" w:hAnsiTheme="majorBidi" w:cstheme="majorBidi"/>
                <w:bCs/>
                <w:i/>
                <w:iCs/>
                <w:color w:val="000000" w:themeColor="text1"/>
                <w:sz w:val="24"/>
                <w:szCs w:val="24"/>
              </w:rPr>
              <w:t xml:space="preserve">he path  that </w:t>
            </w:r>
            <w:r w:rsidR="00067E1C" w:rsidRPr="00A943D7">
              <w:rPr>
                <w:rFonts w:asciiTheme="majorBidi" w:eastAsia="Arial" w:hAnsiTheme="majorBidi" w:cstheme="majorBidi"/>
                <w:bCs/>
                <w:i/>
                <w:iCs/>
                <w:color w:val="000000" w:themeColor="text1"/>
                <w:sz w:val="24"/>
                <w:szCs w:val="24"/>
              </w:rPr>
              <w:t>c</w:t>
            </w:r>
            <w:r w:rsidR="00954843" w:rsidRPr="00A943D7">
              <w:rPr>
                <w:rFonts w:asciiTheme="majorBidi" w:eastAsia="Arial" w:hAnsiTheme="majorBidi" w:cstheme="majorBidi"/>
                <w:bCs/>
                <w:i/>
                <w:iCs/>
                <w:color w:val="000000" w:themeColor="text1"/>
                <w:sz w:val="24"/>
                <w:szCs w:val="24"/>
              </w:rPr>
              <w:t xml:space="preserve">ontradicts  the </w:t>
            </w:r>
            <w:r w:rsidR="00954843" w:rsidRPr="00A943D7">
              <w:rPr>
                <w:rFonts w:asciiTheme="majorBidi" w:hAnsiTheme="majorBidi" w:cstheme="majorBidi"/>
                <w:bCs/>
                <w:i/>
                <w:iCs/>
                <w:color w:val="000000" w:themeColor="text1"/>
                <w:sz w:val="22"/>
                <w:shd w:val="clear" w:color="auto" w:fill="FFFFFF"/>
              </w:rPr>
              <w:t>condition</w:t>
            </w:r>
            <w:commentRangeEnd w:id="352"/>
            <w:r w:rsidR="00382996">
              <w:rPr>
                <w:rStyle w:val="a8"/>
              </w:rPr>
              <w:commentReference w:id="352"/>
            </w:r>
          </w:p>
        </w:tc>
      </w:tr>
    </w:tbl>
    <w:p w14:paraId="3ED70129" w14:textId="741C0FF1" w:rsidR="00954843" w:rsidRPr="00A943D7" w:rsidRDefault="00954843" w:rsidP="00C46DE0">
      <w:pPr>
        <w:spacing w:after="120" w:line="22" w:lineRule="atLeast"/>
        <w:ind w:left="0" w:right="0" w:firstLine="0"/>
        <w:rPr>
          <w:rFonts w:asciiTheme="majorBidi" w:eastAsia="Arial" w:hAnsiTheme="majorBidi" w:cstheme="majorBidi"/>
          <w:bCs/>
          <w:iCs/>
          <w:color w:val="000000" w:themeColor="text1"/>
          <w:sz w:val="22"/>
        </w:rPr>
      </w:pPr>
    </w:p>
    <w:p w14:paraId="1D46188C" w14:textId="50A93C0D" w:rsidR="004C29F3" w:rsidRPr="00933285" w:rsidRDefault="004C29F3" w:rsidP="00C46DE0">
      <w:pPr>
        <w:spacing w:after="120" w:line="22" w:lineRule="atLeast"/>
        <w:ind w:left="115" w:right="1454" w:firstLine="0"/>
        <w:rPr>
          <w:rFonts w:asciiTheme="majorBidi" w:eastAsia="Arial" w:hAnsiTheme="majorBidi" w:cstheme="majorBidi"/>
          <w:bCs/>
          <w:iCs/>
          <w:color w:val="000000" w:themeColor="text1"/>
          <w:sz w:val="22"/>
        </w:rPr>
      </w:pPr>
      <w:r w:rsidRPr="00A943D7">
        <w:rPr>
          <w:rFonts w:asciiTheme="majorBidi" w:eastAsia="Arial" w:hAnsiTheme="majorBidi" w:cstheme="majorBidi"/>
          <w:bCs/>
          <w:iCs/>
          <w:color w:val="000000" w:themeColor="text1"/>
          <w:sz w:val="22"/>
        </w:rPr>
        <w:t xml:space="preserve">In order to fix </w:t>
      </w:r>
      <w:r w:rsidRPr="00A943D7">
        <w:rPr>
          <w:rFonts w:asciiTheme="majorBidi" w:hAnsiTheme="majorBidi" w:cstheme="majorBidi"/>
          <w:bCs/>
          <w:iCs/>
          <w:color w:val="000000" w:themeColor="text1"/>
          <w:sz w:val="22"/>
        </w:rPr>
        <w:t>this error we adde</w:t>
      </w:r>
      <w:r w:rsidR="00E81BBF" w:rsidRPr="00A943D7">
        <w:rPr>
          <w:rFonts w:asciiTheme="majorBidi" w:hAnsiTheme="majorBidi" w:cstheme="majorBidi"/>
          <w:bCs/>
          <w:iCs/>
          <w:color w:val="000000" w:themeColor="text1"/>
          <w:sz w:val="22"/>
        </w:rPr>
        <w:t>d a new condition to the vm code</w:t>
      </w:r>
      <w:r w:rsidRPr="00A943D7">
        <w:rPr>
          <w:rFonts w:asciiTheme="majorBidi" w:eastAsia="Arial" w:hAnsiTheme="majorBidi" w:cstheme="majorBidi"/>
          <w:bCs/>
          <w:iCs/>
          <w:color w:val="000000" w:themeColor="text1"/>
          <w:sz w:val="22"/>
        </w:rPr>
        <w:t xml:space="preserve"> </w:t>
      </w:r>
      <w:r w:rsidR="00954843" w:rsidRPr="00A943D7">
        <w:rPr>
          <w:rFonts w:asciiTheme="majorBidi" w:eastAsia="Arial" w:hAnsiTheme="majorBidi" w:cstheme="majorBidi"/>
          <w:bCs/>
          <w:iCs/>
          <w:color w:val="000000" w:themeColor="text1"/>
          <w:sz w:val="22"/>
        </w:rPr>
        <w:t>(</w:t>
      </w:r>
      <w:r w:rsidR="00A943D7" w:rsidRPr="00A943D7">
        <w:rPr>
          <w:rFonts w:asciiTheme="majorBidi" w:hAnsiTheme="majorBidi" w:cstheme="majorBidi"/>
          <w:color w:val="000000" w:themeColor="text1"/>
          <w:sz w:val="22"/>
        </w:rPr>
        <w:t>Fig</w:t>
      </w:r>
      <w:r w:rsidR="00954843" w:rsidRPr="00A943D7">
        <w:rPr>
          <w:rFonts w:asciiTheme="majorBidi" w:hAnsiTheme="majorBidi" w:cstheme="majorBidi"/>
          <w:color w:val="000000" w:themeColor="text1"/>
          <w:sz w:val="22"/>
        </w:rPr>
        <w:t xml:space="preserve"> </w:t>
      </w:r>
      <w:r w:rsidR="00954843" w:rsidRPr="00A943D7">
        <w:rPr>
          <w:rFonts w:asciiTheme="majorBidi" w:eastAsia="Arial" w:hAnsiTheme="majorBidi" w:cstheme="majorBidi"/>
          <w:bCs/>
          <w:iCs/>
          <w:color w:val="000000" w:themeColor="text1"/>
          <w:sz w:val="22"/>
        </w:rPr>
        <w:t>2</w:t>
      </w:r>
      <w:r w:rsidRPr="00A943D7">
        <w:rPr>
          <w:rFonts w:asciiTheme="majorBidi" w:eastAsia="Arial" w:hAnsiTheme="majorBidi" w:cstheme="majorBidi"/>
          <w:bCs/>
          <w:iCs/>
          <w:color w:val="000000" w:themeColor="text1"/>
          <w:sz w:val="22"/>
        </w:rPr>
        <w:t>.3)</w:t>
      </w:r>
    </w:p>
    <w:tbl>
      <w:tblPr>
        <w:tblStyle w:val="af"/>
        <w:tblW w:w="0" w:type="auto"/>
        <w:tblInd w:w="115" w:type="dxa"/>
        <w:tblLayout w:type="fixed"/>
        <w:tblLook w:val="04A0" w:firstRow="1" w:lastRow="0" w:firstColumn="1" w:lastColumn="0" w:noHBand="0" w:noVBand="1"/>
      </w:tblPr>
      <w:tblGrid>
        <w:gridCol w:w="7960"/>
      </w:tblGrid>
      <w:tr w:rsidR="00954843" w14:paraId="40D7FA71" w14:textId="77777777" w:rsidTr="00D82989">
        <w:tc>
          <w:tcPr>
            <w:tcW w:w="7960" w:type="dxa"/>
          </w:tcPr>
          <w:p w14:paraId="0F3D61A7" w14:textId="521963F1" w:rsidR="00954843" w:rsidRDefault="00D82989" w:rsidP="00C46DE0">
            <w:pPr>
              <w:spacing w:after="120" w:line="22" w:lineRule="atLeast"/>
              <w:ind w:left="0" w:right="1454" w:firstLine="0"/>
              <w:rPr>
                <w:rFonts w:asciiTheme="majorBidi" w:eastAsia="Arial" w:hAnsiTheme="majorBidi" w:cstheme="majorBidi"/>
                <w:b/>
                <w:i/>
                <w:sz w:val="22"/>
              </w:rPr>
            </w:pPr>
            <w:r>
              <w:object w:dxaOrig="8295" w:dyaOrig="7215" w14:anchorId="6A63BC58">
                <v:shape id="_x0000_i1048" type="#_x0000_t75" style="width:390.75pt;height:360.75pt" o:ole="">
                  <v:imagedata r:id="rId20" o:title=""/>
                </v:shape>
                <o:OLEObject Type="Embed" ProgID="PBrush" ShapeID="_x0000_i1048" DrawAspect="Content" ObjectID="_1546424954" r:id="rId21"/>
              </w:object>
            </w:r>
          </w:p>
        </w:tc>
      </w:tr>
      <w:tr w:rsidR="00954843" w:rsidRPr="00933285" w14:paraId="42911D1D" w14:textId="77777777" w:rsidTr="00D82989">
        <w:tc>
          <w:tcPr>
            <w:tcW w:w="7960" w:type="dxa"/>
          </w:tcPr>
          <w:p w14:paraId="38AF926C" w14:textId="1BB917BB" w:rsidR="00954843" w:rsidRPr="00A943D7" w:rsidRDefault="00A943D7" w:rsidP="00C46DE0">
            <w:pPr>
              <w:spacing w:after="120" w:line="22" w:lineRule="atLeast"/>
              <w:ind w:left="0" w:right="1454" w:firstLine="0"/>
              <w:jc w:val="center"/>
              <w:rPr>
                <w:rFonts w:asciiTheme="majorBidi" w:eastAsia="Arial" w:hAnsiTheme="majorBidi" w:cstheme="majorBidi"/>
                <w:b/>
                <w:i/>
                <w:iCs/>
                <w:color w:val="000000" w:themeColor="text1"/>
                <w:sz w:val="22"/>
                <w:highlight w:val="yellow"/>
              </w:rPr>
            </w:pPr>
            <w:r w:rsidRPr="00A943D7">
              <w:rPr>
                <w:rFonts w:asciiTheme="majorBidi" w:hAnsiTheme="majorBidi" w:cstheme="majorBidi"/>
                <w:i/>
                <w:iCs/>
                <w:color w:val="000000" w:themeColor="text1"/>
                <w:sz w:val="22"/>
              </w:rPr>
              <w:t>Fig</w:t>
            </w:r>
            <w:r w:rsidR="00954843" w:rsidRPr="00A943D7">
              <w:rPr>
                <w:rFonts w:asciiTheme="majorBidi" w:hAnsiTheme="majorBidi" w:cstheme="majorBidi"/>
                <w:i/>
                <w:iCs/>
                <w:color w:val="000000" w:themeColor="text1"/>
                <w:sz w:val="22"/>
              </w:rPr>
              <w:t xml:space="preserve"> </w:t>
            </w:r>
            <w:r w:rsidR="00954843" w:rsidRPr="00A943D7">
              <w:rPr>
                <w:rFonts w:asciiTheme="majorBidi" w:eastAsia="Arial" w:hAnsiTheme="majorBidi" w:cstheme="majorBidi"/>
                <w:bCs/>
                <w:i/>
                <w:iCs/>
                <w:color w:val="000000" w:themeColor="text1"/>
                <w:sz w:val="24"/>
                <w:szCs w:val="24"/>
              </w:rPr>
              <w:t>2.3</w:t>
            </w:r>
            <w:r w:rsidR="00987AC9" w:rsidRPr="00A943D7">
              <w:rPr>
                <w:rFonts w:asciiTheme="majorBidi" w:eastAsia="Arial" w:hAnsiTheme="majorBidi" w:cstheme="majorBidi"/>
                <w:bCs/>
                <w:i/>
                <w:iCs/>
                <w:color w:val="000000" w:themeColor="text1"/>
                <w:sz w:val="24"/>
                <w:szCs w:val="24"/>
              </w:rPr>
              <w:t xml:space="preserve"> </w:t>
            </w:r>
            <w:commentRangeStart w:id="353"/>
            <w:r w:rsidR="00987AC9" w:rsidRPr="00A943D7">
              <w:rPr>
                <w:rFonts w:asciiTheme="majorBidi" w:eastAsia="Arial" w:hAnsiTheme="majorBidi" w:cstheme="majorBidi"/>
                <w:bCs/>
                <w:i/>
                <w:iCs/>
                <w:color w:val="000000" w:themeColor="text1"/>
                <w:sz w:val="24"/>
                <w:szCs w:val="24"/>
              </w:rPr>
              <w:t xml:space="preserve">Second </w:t>
            </w:r>
            <w:r w:rsidR="00067E1C" w:rsidRPr="00A943D7">
              <w:rPr>
                <w:rFonts w:asciiTheme="majorBidi" w:eastAsia="Arial" w:hAnsiTheme="majorBidi" w:cstheme="majorBidi"/>
                <w:bCs/>
                <w:i/>
                <w:iCs/>
                <w:color w:val="000000" w:themeColor="text1"/>
                <w:sz w:val="24"/>
                <w:szCs w:val="24"/>
              </w:rPr>
              <w:t xml:space="preserve">version of </w:t>
            </w:r>
            <w:r w:rsidR="00987AC9" w:rsidRPr="00A943D7">
              <w:rPr>
                <w:rFonts w:asciiTheme="majorBidi" w:eastAsia="Arial" w:hAnsiTheme="majorBidi" w:cstheme="majorBidi"/>
                <w:bCs/>
                <w:i/>
                <w:iCs/>
                <w:color w:val="000000" w:themeColor="text1"/>
                <w:sz w:val="24"/>
                <w:szCs w:val="24"/>
              </w:rPr>
              <w:t xml:space="preserve">VM </w:t>
            </w:r>
            <w:r w:rsidR="00987AC9" w:rsidRPr="00A943D7">
              <w:rPr>
                <w:rFonts w:asciiTheme="majorBidi" w:hAnsiTheme="majorBidi" w:cstheme="majorBidi"/>
                <w:i/>
                <w:iCs/>
                <w:color w:val="000000" w:themeColor="text1"/>
                <w:sz w:val="22"/>
              </w:rPr>
              <w:t xml:space="preserve">model </w:t>
            </w:r>
            <w:r w:rsidR="00987AC9" w:rsidRPr="00A943D7">
              <w:rPr>
                <w:rFonts w:asciiTheme="majorBidi" w:eastAsia="Arial" w:hAnsiTheme="majorBidi" w:cstheme="majorBidi"/>
                <w:bCs/>
                <w:i/>
                <w:iCs/>
                <w:color w:val="000000" w:themeColor="text1"/>
                <w:sz w:val="24"/>
                <w:szCs w:val="24"/>
              </w:rPr>
              <w:t xml:space="preserve"> and the verification result</w:t>
            </w:r>
            <w:commentRangeEnd w:id="353"/>
            <w:r w:rsidR="00C8590B">
              <w:rPr>
                <w:rStyle w:val="a8"/>
              </w:rPr>
              <w:commentReference w:id="353"/>
            </w:r>
          </w:p>
        </w:tc>
      </w:tr>
    </w:tbl>
    <w:p w14:paraId="29D6320D" w14:textId="77777777" w:rsidR="00987AC9" w:rsidRPr="00933285" w:rsidRDefault="00987AC9" w:rsidP="00C46DE0">
      <w:pPr>
        <w:spacing w:after="120" w:line="264" w:lineRule="auto"/>
        <w:ind w:left="0" w:right="0" w:firstLine="0"/>
        <w:rPr>
          <w:rFonts w:asciiTheme="majorBidi" w:hAnsiTheme="majorBidi" w:cstheme="majorBidi"/>
          <w:color w:val="000000" w:themeColor="text1"/>
          <w:sz w:val="22"/>
          <w:highlight w:val="yellow"/>
        </w:rPr>
      </w:pPr>
    </w:p>
    <w:p w14:paraId="6549F529" w14:textId="7ABF8318" w:rsidR="00580857" w:rsidRPr="00067E1C" w:rsidRDefault="00E81BBF" w:rsidP="00D82989">
      <w:pPr>
        <w:spacing w:after="120" w:line="264" w:lineRule="auto"/>
        <w:ind w:left="0" w:right="0" w:firstLine="284"/>
        <w:rPr>
          <w:rFonts w:asciiTheme="majorBidi" w:hAnsiTheme="majorBidi" w:cstheme="majorBidi"/>
          <w:color w:val="000000" w:themeColor="text1"/>
          <w:sz w:val="22"/>
        </w:rPr>
      </w:pPr>
      <w:r w:rsidRPr="00ED7B99">
        <w:rPr>
          <w:rFonts w:asciiTheme="majorBidi" w:hAnsiTheme="majorBidi" w:cstheme="majorBidi"/>
          <w:color w:val="000000" w:themeColor="text1"/>
          <w:sz w:val="22"/>
        </w:rPr>
        <w:t xml:space="preserve">The first vm </w:t>
      </w:r>
      <w:r w:rsidR="00FE1BD2" w:rsidRPr="00ED7B99">
        <w:rPr>
          <w:rFonts w:asciiTheme="majorBidi" w:hAnsiTheme="majorBidi" w:cstheme="majorBidi"/>
          <w:color w:val="000000" w:themeColor="text1"/>
          <w:sz w:val="22"/>
        </w:rPr>
        <w:t>model allows</w:t>
      </w:r>
      <w:r w:rsidRPr="00ED7B99">
        <w:rPr>
          <w:rFonts w:asciiTheme="majorBidi" w:hAnsiTheme="majorBidi" w:cstheme="majorBidi"/>
          <w:color w:val="000000" w:themeColor="text1"/>
          <w:sz w:val="22"/>
        </w:rPr>
        <w:t xml:space="preserve"> switching from start state to selection without </w:t>
      </w:r>
      <w:r w:rsidR="00FE1BD2" w:rsidRPr="00ED7B99">
        <w:rPr>
          <w:rFonts w:asciiTheme="majorBidi" w:hAnsiTheme="majorBidi" w:cstheme="majorBidi"/>
          <w:color w:val="000000" w:themeColor="text1"/>
          <w:sz w:val="22"/>
        </w:rPr>
        <w:t>checking the</w:t>
      </w:r>
      <w:r w:rsidRPr="00ED7B99">
        <w:rPr>
          <w:rFonts w:asciiTheme="majorBidi" w:hAnsiTheme="majorBidi" w:cstheme="majorBidi"/>
          <w:color w:val="000000" w:themeColor="text1"/>
          <w:sz w:val="22"/>
        </w:rPr>
        <w:t xml:space="preserve"> possibility that the machine is empty</w:t>
      </w:r>
      <w:r w:rsidR="00987AC9" w:rsidRPr="00ED7B99">
        <w:rPr>
          <w:rFonts w:asciiTheme="majorBidi" w:hAnsiTheme="majorBidi" w:cstheme="majorBidi"/>
          <w:color w:val="000000" w:themeColor="text1"/>
          <w:sz w:val="22"/>
        </w:rPr>
        <w:t>,</w:t>
      </w:r>
      <w:r w:rsidRPr="00ED7B99">
        <w:rPr>
          <w:rFonts w:asciiTheme="majorBidi" w:hAnsiTheme="majorBidi" w:cstheme="majorBidi"/>
          <w:color w:val="000000" w:themeColor="text1"/>
          <w:sz w:val="22"/>
        </w:rPr>
        <w:t xml:space="preserve"> thus the </w:t>
      </w:r>
      <w:r w:rsidR="00FE1BD2" w:rsidRPr="00ED7B99">
        <w:rPr>
          <w:rFonts w:asciiTheme="majorBidi" w:hAnsiTheme="majorBidi" w:cstheme="majorBidi"/>
          <w:color w:val="000000" w:themeColor="text1"/>
          <w:sz w:val="22"/>
        </w:rPr>
        <w:t xml:space="preserve">error </w:t>
      </w:r>
      <w:del w:id="354" w:author="adm" w:date="2017-01-18T18:17:00Z">
        <w:r w:rsidR="00FE1BD2" w:rsidRPr="00ED7B99" w:rsidDel="00D671C9">
          <w:rPr>
            <w:rFonts w:asciiTheme="majorBidi" w:hAnsiTheme="majorBidi" w:cstheme="majorBidi"/>
            <w:color w:val="000000" w:themeColor="text1"/>
            <w:sz w:val="22"/>
          </w:rPr>
          <w:delText xml:space="preserve">was </w:delText>
        </w:r>
        <w:r w:rsidRPr="00ED7B99" w:rsidDel="00D671C9">
          <w:rPr>
            <w:rFonts w:asciiTheme="majorBidi" w:hAnsiTheme="majorBidi" w:cstheme="majorBidi"/>
            <w:color w:val="000000" w:themeColor="text1"/>
            <w:sz w:val="22"/>
          </w:rPr>
          <w:delText xml:space="preserve"> </w:delText>
        </w:r>
        <w:r w:rsidR="00FE1BD2" w:rsidRPr="00ED7B99" w:rsidDel="00D671C9">
          <w:rPr>
            <w:rFonts w:asciiTheme="majorBidi" w:hAnsiTheme="majorBidi" w:cstheme="majorBidi"/>
            <w:color w:val="000000" w:themeColor="text1"/>
            <w:sz w:val="22"/>
          </w:rPr>
          <w:delText>occurred</w:delText>
        </w:r>
      </w:del>
      <w:ins w:id="355" w:author="adm" w:date="2017-01-18T18:17:00Z">
        <w:r w:rsidR="00D671C9" w:rsidRPr="00ED7B99">
          <w:rPr>
            <w:rFonts w:asciiTheme="majorBidi" w:hAnsiTheme="majorBidi" w:cstheme="majorBidi"/>
            <w:color w:val="000000" w:themeColor="text1"/>
            <w:sz w:val="22"/>
          </w:rPr>
          <w:t>was occurred</w:t>
        </w:r>
      </w:ins>
      <w:r w:rsidR="00987AC9" w:rsidRPr="00ED7B99">
        <w:rPr>
          <w:rFonts w:asciiTheme="majorBidi" w:hAnsiTheme="majorBidi" w:cstheme="majorBidi"/>
          <w:color w:val="000000" w:themeColor="text1"/>
          <w:sz w:val="22"/>
        </w:rPr>
        <w:t>,</w:t>
      </w:r>
      <w:r w:rsidR="00FE1BD2" w:rsidRPr="00ED7B99">
        <w:rPr>
          <w:rFonts w:asciiTheme="majorBidi" w:hAnsiTheme="majorBidi" w:cstheme="majorBidi"/>
          <w:color w:val="000000" w:themeColor="text1"/>
          <w:sz w:val="22"/>
        </w:rPr>
        <w:t xml:space="preserve"> </w:t>
      </w:r>
      <w:r w:rsidRPr="00ED7B99">
        <w:rPr>
          <w:rFonts w:asciiTheme="majorBidi" w:hAnsiTheme="majorBidi" w:cstheme="majorBidi"/>
          <w:color w:val="000000" w:themeColor="text1"/>
          <w:sz w:val="22"/>
        </w:rPr>
        <w:t>but in the second model we add</w:t>
      </w:r>
      <w:r w:rsidR="00FE1BD2" w:rsidRPr="00ED7B99">
        <w:rPr>
          <w:rFonts w:asciiTheme="majorBidi" w:hAnsiTheme="majorBidi" w:cstheme="majorBidi"/>
          <w:color w:val="000000" w:themeColor="text1"/>
          <w:sz w:val="22"/>
        </w:rPr>
        <w:t xml:space="preserve">ed a condition before </w:t>
      </w:r>
      <w:r w:rsidRPr="00ED7B99">
        <w:rPr>
          <w:rFonts w:asciiTheme="majorBidi" w:hAnsiTheme="majorBidi" w:cstheme="majorBidi"/>
          <w:color w:val="000000" w:themeColor="text1"/>
          <w:sz w:val="22"/>
        </w:rPr>
        <w:t xml:space="preserve"> </w:t>
      </w:r>
      <w:r w:rsidR="00FE1BD2" w:rsidRPr="00ED7B99">
        <w:rPr>
          <w:rFonts w:asciiTheme="majorBidi" w:hAnsiTheme="majorBidi" w:cstheme="majorBidi"/>
          <w:color w:val="000000" w:themeColor="text1"/>
          <w:sz w:val="22"/>
        </w:rPr>
        <w:t xml:space="preserve">the </w:t>
      </w:r>
      <w:r w:rsidR="00FE1BD2" w:rsidRPr="00ED7B99">
        <w:rPr>
          <w:rFonts w:asciiTheme="majorBidi" w:hAnsiTheme="majorBidi" w:cstheme="majorBidi"/>
          <w:color w:val="000000" w:themeColor="text1"/>
          <w:sz w:val="22"/>
          <w:shd w:val="clear" w:color="auto" w:fill="FFFFFF"/>
        </w:rPr>
        <w:t>transfer</w:t>
      </w:r>
      <w:r w:rsidR="00FE1BD2" w:rsidRPr="00ED7B99">
        <w:rPr>
          <w:rFonts w:asciiTheme="majorBidi" w:hAnsiTheme="majorBidi" w:cstheme="majorBidi"/>
          <w:color w:val="000000" w:themeColor="text1"/>
          <w:sz w:val="22"/>
        </w:rPr>
        <w:t xml:space="preserve"> , </w:t>
      </w:r>
      <w:r w:rsidRPr="00ED7B99">
        <w:rPr>
          <w:rFonts w:asciiTheme="majorBidi" w:hAnsiTheme="majorBidi" w:cstheme="majorBidi"/>
          <w:color w:val="000000" w:themeColor="text1"/>
          <w:sz w:val="22"/>
        </w:rPr>
        <w:t xml:space="preserve">the condition was number of </w:t>
      </w:r>
      <w:r w:rsidR="00FE1BD2" w:rsidRPr="00ED7B99">
        <w:rPr>
          <w:rFonts w:asciiTheme="majorBidi" w:hAnsiTheme="majorBidi" w:cstheme="majorBidi"/>
          <w:color w:val="000000" w:themeColor="text1"/>
          <w:sz w:val="22"/>
        </w:rPr>
        <w:t xml:space="preserve">beer  </w:t>
      </w:r>
      <w:r w:rsidRPr="00ED7B99">
        <w:rPr>
          <w:rFonts w:asciiTheme="majorBidi" w:hAnsiTheme="majorBidi" w:cstheme="majorBidi"/>
          <w:color w:val="000000" w:themeColor="text1"/>
          <w:sz w:val="22"/>
        </w:rPr>
        <w:t xml:space="preserve">or soda is </w:t>
      </w:r>
      <w:r w:rsidR="00FE1BD2" w:rsidRPr="00ED7B99">
        <w:rPr>
          <w:rFonts w:asciiTheme="majorBidi" w:hAnsiTheme="majorBidi" w:cstheme="majorBidi"/>
          <w:color w:val="000000" w:themeColor="text1"/>
          <w:sz w:val="22"/>
        </w:rPr>
        <w:t xml:space="preserve">greater </w:t>
      </w:r>
      <w:r w:rsidRPr="00ED7B99">
        <w:rPr>
          <w:rFonts w:asciiTheme="majorBidi" w:hAnsiTheme="majorBidi" w:cstheme="majorBidi"/>
          <w:color w:val="000000" w:themeColor="text1"/>
          <w:sz w:val="22"/>
        </w:rPr>
        <w:t>than 0</w:t>
      </w:r>
      <w:r w:rsidR="00067E1C" w:rsidRPr="00ED7B99">
        <w:rPr>
          <w:rFonts w:asciiTheme="majorBidi" w:hAnsiTheme="majorBidi" w:cstheme="majorBidi"/>
          <w:color w:val="000000" w:themeColor="text1"/>
          <w:sz w:val="22"/>
        </w:rPr>
        <w:t>.</w:t>
      </w:r>
    </w:p>
    <w:p w14:paraId="4C1CC6CE" w14:textId="5D291E85" w:rsidR="00580857" w:rsidRDefault="00580857" w:rsidP="00C46DE0">
      <w:pPr>
        <w:pStyle w:val="ae"/>
        <w:numPr>
          <w:ilvl w:val="0"/>
          <w:numId w:val="53"/>
        </w:numPr>
        <w:spacing w:before="240" w:after="120" w:line="264" w:lineRule="auto"/>
        <w:ind w:right="0"/>
        <w:rPr>
          <w:rStyle w:val="a8"/>
          <w:rFonts w:asciiTheme="majorBidi" w:hAnsiTheme="majorBidi" w:cstheme="majorBidi"/>
          <w:b/>
          <w:bCs/>
          <w:color w:val="000000" w:themeColor="text1"/>
          <w:sz w:val="24"/>
          <w:szCs w:val="24"/>
          <w:lang w:val="en-GB"/>
        </w:rPr>
      </w:pPr>
      <w:bookmarkStart w:id="356" w:name="OLE_LINK1"/>
      <w:r w:rsidRPr="00764B7F">
        <w:rPr>
          <w:rFonts w:asciiTheme="majorBidi" w:eastAsiaTheme="minorEastAsia" w:hAnsiTheme="majorBidi" w:cstheme="majorBidi"/>
          <w:b/>
          <w:bCs/>
          <w:color w:val="000000" w:themeColor="text1"/>
          <w:sz w:val="24"/>
          <w:szCs w:val="24"/>
          <w:lang w:bidi="ar-SA"/>
        </w:rPr>
        <w:t>D</w:t>
      </w:r>
      <w:r w:rsidR="00F569D3">
        <w:rPr>
          <w:rFonts w:asciiTheme="majorBidi" w:hAnsiTheme="majorBidi" w:cstheme="majorBidi"/>
          <w:b/>
          <w:bCs/>
          <w:color w:val="000000" w:themeColor="text1"/>
          <w:sz w:val="24"/>
          <w:szCs w:val="24"/>
          <w:lang w:bidi="ar-SA"/>
        </w:rPr>
        <w:t>ETAILED DESCRIPTION</w:t>
      </w:r>
    </w:p>
    <w:p w14:paraId="4E4F7FDB" w14:textId="47EDA63B" w:rsidR="00435B89" w:rsidRPr="00764B7F" w:rsidRDefault="00435B89" w:rsidP="00BD695B">
      <w:pPr>
        <w:pStyle w:val="ae"/>
        <w:numPr>
          <w:ilvl w:val="1"/>
          <w:numId w:val="53"/>
        </w:numPr>
        <w:spacing w:before="240" w:after="120" w:line="264" w:lineRule="auto"/>
        <w:ind w:right="0"/>
        <w:rPr>
          <w:rStyle w:val="a8"/>
          <w:rFonts w:asciiTheme="majorBidi" w:hAnsiTheme="majorBidi" w:cstheme="majorBidi"/>
          <w:b/>
          <w:bCs/>
          <w:color w:val="000000" w:themeColor="text1"/>
          <w:sz w:val="24"/>
          <w:szCs w:val="24"/>
          <w:lang w:val="en-GB"/>
        </w:rPr>
        <w:pPrChange w:id="357" w:author="Ahmad Mnasra" w:date="2017-01-20T11:14:00Z">
          <w:pPr>
            <w:pStyle w:val="ae"/>
            <w:spacing w:before="240" w:after="120" w:line="264" w:lineRule="auto"/>
            <w:ind w:left="0" w:right="0" w:firstLine="0"/>
          </w:pPr>
        </w:pPrChange>
      </w:pPr>
      <w:del w:id="358" w:author="Ahmad Mnasra" w:date="2017-01-20T11:14:00Z">
        <w:r w:rsidDel="00BD695B">
          <w:rPr>
            <w:rFonts w:asciiTheme="majorBidi" w:eastAsiaTheme="minorEastAsia" w:hAnsiTheme="majorBidi" w:cstheme="majorBidi"/>
            <w:b/>
            <w:bCs/>
            <w:color w:val="000000" w:themeColor="text1"/>
            <w:sz w:val="24"/>
            <w:szCs w:val="24"/>
            <w:lang w:bidi="ar-SA"/>
          </w:rPr>
          <w:delText xml:space="preserve">3.1 </w:delText>
        </w:r>
      </w:del>
      <w:r w:rsidR="00F83A34">
        <w:rPr>
          <w:rFonts w:asciiTheme="majorBidi" w:eastAsiaTheme="minorEastAsia" w:hAnsiTheme="majorBidi" w:cstheme="majorBidi"/>
          <w:b/>
          <w:bCs/>
          <w:color w:val="000000" w:themeColor="text1"/>
          <w:sz w:val="24"/>
          <w:szCs w:val="24"/>
          <w:lang w:bidi="ar-SA"/>
        </w:rPr>
        <w:t>Workspace</w:t>
      </w:r>
      <w:r>
        <w:rPr>
          <w:rFonts w:asciiTheme="majorBidi" w:eastAsiaTheme="minorEastAsia" w:hAnsiTheme="majorBidi" w:cstheme="majorBidi"/>
          <w:b/>
          <w:bCs/>
          <w:color w:val="000000" w:themeColor="text1"/>
          <w:sz w:val="24"/>
          <w:szCs w:val="24"/>
          <w:lang w:bidi="ar-SA"/>
        </w:rPr>
        <w:t xml:space="preserve"> Description:</w:t>
      </w:r>
    </w:p>
    <w:bookmarkEnd w:id="356"/>
    <w:p w14:paraId="6A6531D9" w14:textId="69C89227" w:rsidR="00987AC9" w:rsidRPr="00580857" w:rsidRDefault="00987AC9" w:rsidP="0054741D">
      <w:pPr>
        <w:spacing w:after="120" w:line="264" w:lineRule="auto"/>
        <w:ind w:left="0" w:right="0" w:firstLine="284"/>
        <w:rPr>
          <w:rFonts w:asciiTheme="majorBidi" w:hAnsiTheme="majorBidi" w:cstheme="majorBidi"/>
          <w:color w:val="auto"/>
          <w:sz w:val="22"/>
        </w:rPr>
      </w:pPr>
      <w:r w:rsidRPr="00580857">
        <w:rPr>
          <w:rFonts w:asciiTheme="majorBidi" w:hAnsiTheme="majorBidi" w:cstheme="majorBidi"/>
          <w:color w:val="auto"/>
          <w:sz w:val="22"/>
        </w:rPr>
        <w:t xml:space="preserve">As it was mentioned above, we will build a tool </w:t>
      </w:r>
      <w:r w:rsidRPr="00580857">
        <w:rPr>
          <w:rFonts w:asciiTheme="majorBidi" w:hAnsiTheme="majorBidi" w:cstheme="majorBidi"/>
          <w:color w:val="auto"/>
          <w:sz w:val="22"/>
          <w:shd w:val="clear" w:color="auto" w:fill="FFFFFF"/>
        </w:rPr>
        <w:t>that allows the graphical definition of specifications of cellular applications</w:t>
      </w:r>
      <w:r w:rsidRPr="00580857">
        <w:rPr>
          <w:rFonts w:asciiTheme="majorBidi" w:hAnsiTheme="majorBidi" w:cstheme="majorBidi"/>
          <w:color w:val="auto"/>
          <w:sz w:val="22"/>
        </w:rPr>
        <w:t>. To be more practical, we implement</w:t>
      </w:r>
      <w:r w:rsidR="00C6533A">
        <w:rPr>
          <w:rFonts w:asciiTheme="majorBidi" w:hAnsiTheme="majorBidi" w:cstheme="majorBidi"/>
          <w:color w:val="auto"/>
          <w:sz w:val="22"/>
        </w:rPr>
        <w:t xml:space="preserve">ed </w:t>
      </w:r>
      <w:r w:rsidRPr="00580857">
        <w:rPr>
          <w:rFonts w:asciiTheme="majorBidi" w:hAnsiTheme="majorBidi" w:cstheme="majorBidi"/>
          <w:color w:val="auto"/>
          <w:sz w:val="22"/>
        </w:rPr>
        <w:t>our tool using a real application for cellular phones, called “</w:t>
      </w:r>
      <w:del w:id="359" w:author="אלנה רווה" w:date="2017-01-17T12:42:00Z">
        <w:r w:rsidRPr="00580857" w:rsidDel="00CB2E8B">
          <w:rPr>
            <w:rFonts w:asciiTheme="majorBidi" w:hAnsiTheme="majorBidi" w:cstheme="majorBidi"/>
            <w:color w:val="auto"/>
            <w:sz w:val="22"/>
          </w:rPr>
          <w:delText>Bopo</w:delText>
        </w:r>
      </w:del>
      <w:ins w:id="360" w:author="אלנה רווה" w:date="2017-01-17T12:46:00Z">
        <w:r w:rsidR="00931A90">
          <w:rPr>
            <w:rFonts w:asciiTheme="majorBidi" w:hAnsiTheme="majorBidi" w:cstheme="majorBidi"/>
            <w:color w:val="auto"/>
            <w:sz w:val="22"/>
          </w:rPr>
          <w:t>BoPo</w:t>
        </w:r>
        <w:del w:id="361" w:author="adm" w:date="2017-01-18T17:05:00Z">
          <w:r w:rsidR="00931A90" w:rsidDel="0054741D">
            <w:rPr>
              <w:rFonts w:asciiTheme="majorBidi" w:hAnsiTheme="majorBidi" w:cstheme="majorBidi"/>
              <w:color w:val="auto"/>
              <w:sz w:val="22"/>
            </w:rPr>
            <w:delText>BoPo</w:delText>
          </w:r>
        </w:del>
      </w:ins>
      <w:r w:rsidRPr="00580857">
        <w:rPr>
          <w:rFonts w:asciiTheme="majorBidi" w:hAnsiTheme="majorBidi" w:cstheme="majorBidi"/>
          <w:color w:val="auto"/>
          <w:sz w:val="22"/>
        </w:rPr>
        <w:t>” Supervised by Dr. Elena Ravve. We take its spec in order to compose it in a visual form.</w:t>
      </w:r>
    </w:p>
    <w:p w14:paraId="47365242" w14:textId="69A4BA2B" w:rsidR="00987AC9" w:rsidRPr="00580857" w:rsidRDefault="00987AC9" w:rsidP="006B09F2">
      <w:pPr>
        <w:spacing w:after="120" w:line="264" w:lineRule="auto"/>
        <w:ind w:left="0" w:right="0" w:firstLine="284"/>
        <w:rPr>
          <w:rFonts w:asciiTheme="majorBidi" w:hAnsiTheme="majorBidi" w:cstheme="majorBidi"/>
          <w:color w:val="auto"/>
          <w:sz w:val="22"/>
        </w:rPr>
      </w:pPr>
      <w:r w:rsidRPr="00580857">
        <w:rPr>
          <w:rFonts w:asciiTheme="majorBidi" w:hAnsiTheme="majorBidi" w:cstheme="majorBidi"/>
          <w:color w:val="auto"/>
          <w:sz w:val="22"/>
        </w:rPr>
        <w:t>In order to add a new screen</w:t>
      </w:r>
      <w:r w:rsidR="00C6533A">
        <w:rPr>
          <w:rFonts w:asciiTheme="majorBidi" w:hAnsiTheme="majorBidi" w:cstheme="majorBidi"/>
          <w:color w:val="auto"/>
          <w:sz w:val="22"/>
        </w:rPr>
        <w:t xml:space="preserve"> </w:t>
      </w:r>
      <w:r w:rsidR="00C6533A" w:rsidRPr="00C6533A">
        <w:rPr>
          <w:rFonts w:asciiTheme="majorBidi" w:hAnsiTheme="majorBidi" w:cstheme="majorBidi"/>
          <w:color w:val="000000" w:themeColor="text1"/>
          <w:sz w:val="22"/>
          <w:highlight w:val="lightGray"/>
        </w:rPr>
        <w:t xml:space="preserve">(see </w:t>
      </w:r>
      <w:del w:id="362" w:author="אלנה רווה" w:date="2017-01-17T12:42:00Z">
        <w:r w:rsidR="00C6533A" w:rsidRPr="00C6533A" w:rsidDel="006B09F2">
          <w:rPr>
            <w:rFonts w:asciiTheme="majorBidi" w:hAnsiTheme="majorBidi" w:cstheme="majorBidi"/>
            <w:color w:val="000000" w:themeColor="text1"/>
            <w:sz w:val="22"/>
            <w:highlight w:val="lightGray"/>
          </w:rPr>
          <w:delText>fig</w:delText>
        </w:r>
        <w:r w:rsidR="00A943D7" w:rsidDel="006B09F2">
          <w:rPr>
            <w:rFonts w:asciiTheme="majorBidi" w:hAnsiTheme="majorBidi" w:cstheme="majorBidi"/>
            <w:color w:val="000000" w:themeColor="text1"/>
            <w:sz w:val="22"/>
            <w:highlight w:val="lightGray"/>
          </w:rPr>
          <w:delText xml:space="preserve"> </w:delText>
        </w:r>
      </w:del>
      <w:ins w:id="363" w:author="אלנה רווה" w:date="2017-01-17T12:42:00Z">
        <w:r w:rsidR="006B09F2">
          <w:rPr>
            <w:rFonts w:asciiTheme="majorBidi" w:hAnsiTheme="majorBidi" w:cstheme="majorBidi"/>
            <w:color w:val="000000" w:themeColor="text1"/>
            <w:sz w:val="22"/>
            <w:highlight w:val="lightGray"/>
          </w:rPr>
          <w:t>F</w:t>
        </w:r>
        <w:r w:rsidR="006B09F2" w:rsidRPr="00C6533A">
          <w:rPr>
            <w:rFonts w:asciiTheme="majorBidi" w:hAnsiTheme="majorBidi" w:cstheme="majorBidi"/>
            <w:color w:val="000000" w:themeColor="text1"/>
            <w:sz w:val="22"/>
            <w:highlight w:val="lightGray"/>
          </w:rPr>
          <w:t>ig</w:t>
        </w:r>
        <w:r w:rsidR="006B09F2">
          <w:rPr>
            <w:rFonts w:asciiTheme="majorBidi" w:hAnsiTheme="majorBidi" w:cstheme="majorBidi"/>
            <w:color w:val="000000" w:themeColor="text1"/>
            <w:sz w:val="22"/>
            <w:highlight w:val="lightGray"/>
          </w:rPr>
          <w:t xml:space="preserve">. </w:t>
        </w:r>
      </w:ins>
      <w:r w:rsidR="00A943D7">
        <w:rPr>
          <w:rFonts w:asciiTheme="majorBidi" w:hAnsiTheme="majorBidi" w:cstheme="majorBidi"/>
          <w:color w:val="000000" w:themeColor="text1"/>
          <w:sz w:val="22"/>
          <w:highlight w:val="lightGray"/>
        </w:rPr>
        <w:t>3.1</w:t>
      </w:r>
      <w:r w:rsidR="00C6533A" w:rsidRPr="00C6533A">
        <w:rPr>
          <w:rFonts w:asciiTheme="majorBidi" w:hAnsiTheme="majorBidi" w:cstheme="majorBidi"/>
          <w:color w:val="000000" w:themeColor="text1"/>
          <w:sz w:val="22"/>
          <w:highlight w:val="lightGray"/>
        </w:rPr>
        <w:t>)</w:t>
      </w:r>
      <w:r w:rsidR="00C6533A" w:rsidRPr="00C6533A">
        <w:rPr>
          <w:rFonts w:asciiTheme="majorBidi" w:hAnsiTheme="majorBidi" w:cstheme="majorBidi"/>
          <w:color w:val="000000" w:themeColor="text1"/>
          <w:sz w:val="22"/>
        </w:rPr>
        <w:t xml:space="preserve"> </w:t>
      </w:r>
      <w:r w:rsidR="006F7B2B">
        <w:rPr>
          <w:rFonts w:asciiTheme="majorBidi" w:hAnsiTheme="majorBidi" w:cstheme="majorBidi"/>
          <w:color w:val="auto"/>
          <w:sz w:val="22"/>
        </w:rPr>
        <w:t xml:space="preserve">to </w:t>
      </w:r>
      <w:r w:rsidR="00C6533A">
        <w:rPr>
          <w:rFonts w:asciiTheme="majorBidi" w:hAnsiTheme="majorBidi" w:cstheme="majorBidi"/>
          <w:color w:val="auto"/>
          <w:sz w:val="22"/>
        </w:rPr>
        <w:t>t</w:t>
      </w:r>
      <w:r w:rsidRPr="00580857">
        <w:rPr>
          <w:rFonts w:asciiTheme="majorBidi" w:hAnsiTheme="majorBidi" w:cstheme="majorBidi"/>
          <w:color w:val="auto"/>
          <w:sz w:val="22"/>
        </w:rPr>
        <w:t>he spec of an application, the user should press “add screen”, then she/he sets the screen location, defined the name and the description and then press “save”.</w:t>
      </w:r>
    </w:p>
    <w:p w14:paraId="09FE948F" w14:textId="03D0E367" w:rsidR="00987AC9" w:rsidRDefault="00987AC9" w:rsidP="006B09F2">
      <w:pPr>
        <w:spacing w:after="120" w:line="264" w:lineRule="auto"/>
        <w:ind w:left="0" w:right="0" w:firstLine="284"/>
        <w:rPr>
          <w:rFonts w:asciiTheme="majorBidi" w:hAnsiTheme="majorBidi" w:cstheme="majorBidi"/>
          <w:sz w:val="22"/>
        </w:rPr>
      </w:pPr>
      <w:r w:rsidRPr="00580857">
        <w:rPr>
          <w:rFonts w:asciiTheme="majorBidi" w:hAnsiTheme="majorBidi" w:cstheme="majorBidi"/>
          <w:sz w:val="22"/>
        </w:rPr>
        <w:t xml:space="preserve">The user should press on </w:t>
      </w:r>
      <w:r w:rsidRPr="00580857">
        <w:rPr>
          <w:rFonts w:asciiTheme="majorBidi" w:hAnsiTheme="majorBidi" w:cstheme="majorBidi"/>
          <w:b/>
          <w:bCs/>
          <w:i/>
          <w:iCs/>
          <w:sz w:val="22"/>
        </w:rPr>
        <w:t xml:space="preserve">"+" </w:t>
      </w:r>
      <w:r w:rsidRPr="00580857">
        <w:rPr>
          <w:rFonts w:asciiTheme="majorBidi" w:hAnsiTheme="majorBidi" w:cstheme="majorBidi"/>
          <w:sz w:val="22"/>
        </w:rPr>
        <w:t>button to choose an element type from the menu bar</w:t>
      </w:r>
      <w:r w:rsidR="00C6533A">
        <w:rPr>
          <w:rFonts w:asciiTheme="majorBidi" w:hAnsiTheme="majorBidi" w:cstheme="majorBidi"/>
          <w:sz w:val="22"/>
        </w:rPr>
        <w:t xml:space="preserve"> (</w:t>
      </w:r>
      <w:r w:rsidR="00C6533A" w:rsidRPr="00C6533A">
        <w:rPr>
          <w:rFonts w:asciiTheme="majorBidi" w:hAnsiTheme="majorBidi" w:cstheme="majorBidi"/>
          <w:sz w:val="22"/>
          <w:highlight w:val="lightGray"/>
        </w:rPr>
        <w:t xml:space="preserve">see </w:t>
      </w:r>
      <w:del w:id="364" w:author="אלנה רווה" w:date="2017-01-17T12:42:00Z">
        <w:r w:rsidR="00C6533A" w:rsidRPr="00C6533A" w:rsidDel="006B09F2">
          <w:rPr>
            <w:rFonts w:asciiTheme="majorBidi" w:hAnsiTheme="majorBidi" w:cstheme="majorBidi"/>
            <w:sz w:val="22"/>
            <w:highlight w:val="lightGray"/>
          </w:rPr>
          <w:delText>fig</w:delText>
        </w:r>
        <w:r w:rsidR="00A943D7" w:rsidDel="006B09F2">
          <w:rPr>
            <w:rFonts w:asciiTheme="majorBidi" w:hAnsiTheme="majorBidi" w:cstheme="majorBidi"/>
            <w:sz w:val="22"/>
            <w:highlight w:val="lightGray"/>
          </w:rPr>
          <w:delText xml:space="preserve"> </w:delText>
        </w:r>
      </w:del>
      <w:ins w:id="365" w:author="אלנה רווה" w:date="2017-01-17T12:42:00Z">
        <w:r w:rsidR="006B09F2">
          <w:rPr>
            <w:rFonts w:asciiTheme="majorBidi" w:hAnsiTheme="majorBidi" w:cstheme="majorBidi"/>
            <w:sz w:val="22"/>
            <w:highlight w:val="lightGray"/>
          </w:rPr>
          <w:t>F</w:t>
        </w:r>
        <w:r w:rsidR="006B09F2" w:rsidRPr="00C6533A">
          <w:rPr>
            <w:rFonts w:asciiTheme="majorBidi" w:hAnsiTheme="majorBidi" w:cstheme="majorBidi"/>
            <w:sz w:val="22"/>
            <w:highlight w:val="lightGray"/>
          </w:rPr>
          <w:t>ig</w:t>
        </w:r>
        <w:r w:rsidR="006B09F2">
          <w:rPr>
            <w:rFonts w:asciiTheme="majorBidi" w:hAnsiTheme="majorBidi" w:cstheme="majorBidi"/>
            <w:sz w:val="22"/>
            <w:highlight w:val="lightGray"/>
          </w:rPr>
          <w:t xml:space="preserve">. </w:t>
        </w:r>
      </w:ins>
      <w:r w:rsidR="00A943D7">
        <w:rPr>
          <w:rFonts w:asciiTheme="majorBidi" w:hAnsiTheme="majorBidi" w:cstheme="majorBidi"/>
          <w:sz w:val="22"/>
          <w:highlight w:val="lightGray"/>
        </w:rPr>
        <w:t>3.2</w:t>
      </w:r>
      <w:r w:rsidR="00C6533A" w:rsidRPr="00C6533A">
        <w:rPr>
          <w:rFonts w:asciiTheme="majorBidi" w:hAnsiTheme="majorBidi" w:cstheme="majorBidi"/>
          <w:sz w:val="22"/>
          <w:highlight w:val="lightGray"/>
        </w:rPr>
        <w:t>)</w:t>
      </w:r>
      <w:r w:rsidRPr="00580857">
        <w:rPr>
          <w:rFonts w:asciiTheme="majorBidi" w:hAnsiTheme="majorBidi" w:cstheme="majorBidi"/>
          <w:sz w:val="22"/>
        </w:rPr>
        <w:t>, this way we can represent the specs types of screens</w:t>
      </w:r>
    </w:p>
    <w:p w14:paraId="3E2B3508" w14:textId="77777777" w:rsidR="00ED7B99" w:rsidRDefault="00B84A61" w:rsidP="00B84A61">
      <w:pPr>
        <w:spacing w:after="120" w:line="264" w:lineRule="auto"/>
        <w:ind w:left="0" w:right="0" w:firstLine="284"/>
        <w:jc w:val="center"/>
        <w:rPr>
          <w:noProof/>
          <w:lang w:bidi="ar-SA"/>
        </w:rPr>
      </w:pPr>
      <w:r>
        <w:rPr>
          <w:noProof/>
          <w:lang w:bidi="ar-SA"/>
        </w:rPr>
        <w:br/>
      </w:r>
    </w:p>
    <w:p w14:paraId="7B48001F" w14:textId="77777777" w:rsidR="00ED7B99" w:rsidRDefault="00ED7B99" w:rsidP="00B84A61">
      <w:pPr>
        <w:spacing w:after="120" w:line="264" w:lineRule="auto"/>
        <w:ind w:left="0" w:right="0" w:firstLine="284"/>
        <w:jc w:val="center"/>
        <w:rPr>
          <w:noProof/>
          <w:lang w:bidi="ar-SA"/>
        </w:rPr>
      </w:pPr>
    </w:p>
    <w:tbl>
      <w:tblPr>
        <w:tblStyle w:val="af"/>
        <w:tblpPr w:leftFromText="180" w:rightFromText="180" w:horzAnchor="page" w:tblpX="1118" w:tblpY="-495"/>
        <w:tblW w:w="10212" w:type="dxa"/>
        <w:tblLook w:val="04A0" w:firstRow="1" w:lastRow="0" w:firstColumn="1" w:lastColumn="0" w:noHBand="0" w:noVBand="1"/>
      </w:tblPr>
      <w:tblGrid>
        <w:gridCol w:w="5436"/>
        <w:gridCol w:w="4776"/>
      </w:tblGrid>
      <w:tr w:rsidR="00ED7B99" w:rsidDel="00A40D9B" w14:paraId="56ECD5EF" w14:textId="698156B8" w:rsidTr="00A40D9B">
        <w:trPr>
          <w:trHeight w:val="5235"/>
        </w:trPr>
        <w:tc>
          <w:tcPr>
            <w:tcW w:w="5436" w:type="dxa"/>
          </w:tcPr>
          <w:p w14:paraId="60BCD7D2" w14:textId="69781FB7" w:rsidR="00ED7B99" w:rsidDel="00A40D9B" w:rsidRDefault="00D82989" w:rsidP="00D82989">
            <w:pPr>
              <w:spacing w:after="120" w:line="264" w:lineRule="auto"/>
              <w:ind w:left="0" w:right="0" w:firstLine="0"/>
              <w:jc w:val="center"/>
              <w:rPr>
                <w:moveFrom w:id="366" w:author="Ahmad Mnasra" w:date="2017-01-20T10:50:00Z"/>
                <w:noProof/>
                <w:lang w:bidi="ar-SA"/>
              </w:rPr>
            </w:pPr>
            <w:moveFromRangeStart w:id="367" w:author="Ahmad Mnasra" w:date="2017-01-20T10:50:00Z" w:name="move472672747"/>
            <w:commentRangeStart w:id="368"/>
            <w:moveFrom w:id="369" w:author="Ahmad Mnasra" w:date="2017-01-20T10:50:00Z">
              <w:r w:rsidRPr="00A0132B" w:rsidDel="00A40D9B">
                <w:rPr>
                  <w:noProof/>
                  <w:lang w:bidi="ar-SA"/>
                </w:rPr>
                <w:drawing>
                  <wp:inline distT="0" distB="0" distL="0" distR="0" wp14:anchorId="6060D393" wp14:editId="7DA18CA9">
                    <wp:extent cx="3314700" cy="3352800"/>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038" r="1834" b="1543"/>
                            <a:stretch/>
                          </pic:blipFill>
                          <pic:spPr bwMode="auto">
                            <a:xfrm>
                              <a:off x="0" y="0"/>
                              <a:ext cx="3315600" cy="3353710"/>
                            </a:xfrm>
                            <a:prstGeom prst="rect">
                              <a:avLst/>
                            </a:prstGeom>
                            <a:ln>
                              <a:noFill/>
                            </a:ln>
                            <a:extLst>
                              <a:ext uri="{53640926-AAD7-44D8-BBD7-CCE9431645EC}">
                                <a14:shadowObscured xmlns:a14="http://schemas.microsoft.com/office/drawing/2010/main"/>
                              </a:ext>
                            </a:extLst>
                          </pic:spPr>
                        </pic:pic>
                      </a:graphicData>
                    </a:graphic>
                  </wp:inline>
                </w:drawing>
              </w:r>
            </w:moveFrom>
          </w:p>
        </w:tc>
        <w:tc>
          <w:tcPr>
            <w:tcW w:w="4776" w:type="dxa"/>
          </w:tcPr>
          <w:p w14:paraId="47B07106" w14:textId="15F8166F" w:rsidR="00ED7B99" w:rsidDel="00A40D9B" w:rsidRDefault="00D82989" w:rsidP="00D82989">
            <w:pPr>
              <w:spacing w:after="120" w:line="264" w:lineRule="auto"/>
              <w:ind w:left="0" w:right="0" w:firstLine="0"/>
              <w:jc w:val="center"/>
              <w:rPr>
                <w:moveFrom w:id="370" w:author="Ahmad Mnasra" w:date="2017-01-20T10:50:00Z"/>
                <w:noProof/>
                <w:lang w:bidi="ar-SA"/>
              </w:rPr>
            </w:pPr>
            <w:moveFrom w:id="371" w:author="Ahmad Mnasra" w:date="2017-01-20T10:50:00Z">
              <w:r w:rsidDel="00A40D9B">
                <w:rPr>
                  <w:noProof/>
                  <w:lang w:bidi="ar-SA"/>
                </w:rPr>
                <w:drawing>
                  <wp:inline distT="0" distB="0" distL="0" distR="0" wp14:anchorId="6970496A" wp14:editId="41FFF61E">
                    <wp:extent cx="2886075" cy="3324225"/>
                    <wp:effectExtent l="0" t="0" r="9525" b="952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20" t="8191" r="26823" b="9866"/>
                            <a:stretch/>
                          </pic:blipFill>
                          <pic:spPr bwMode="auto">
                            <a:xfrm>
                              <a:off x="0" y="0"/>
                              <a:ext cx="2887713" cy="3326112"/>
                            </a:xfrm>
                            <a:prstGeom prst="rect">
                              <a:avLst/>
                            </a:prstGeom>
                            <a:ln>
                              <a:noFill/>
                            </a:ln>
                            <a:extLst>
                              <a:ext uri="{53640926-AAD7-44D8-BBD7-CCE9431645EC}">
                                <a14:shadowObscured xmlns:a14="http://schemas.microsoft.com/office/drawing/2010/main"/>
                              </a:ext>
                            </a:extLst>
                          </pic:spPr>
                        </pic:pic>
                      </a:graphicData>
                    </a:graphic>
                  </wp:inline>
                </w:drawing>
              </w:r>
            </w:moveFrom>
          </w:p>
        </w:tc>
      </w:tr>
      <w:tr w:rsidR="00ED7B99" w:rsidDel="00A40D9B" w14:paraId="48916CD4" w14:textId="6A299CF1" w:rsidTr="00A40D9B">
        <w:tc>
          <w:tcPr>
            <w:tcW w:w="5436" w:type="dxa"/>
          </w:tcPr>
          <w:p w14:paraId="56D81B19" w14:textId="1DC33E84" w:rsidR="00ED7B99" w:rsidDel="00A40D9B" w:rsidRDefault="003B19B4" w:rsidP="003B19B4">
            <w:pPr>
              <w:spacing w:after="120" w:line="264" w:lineRule="auto"/>
              <w:ind w:left="0" w:right="0" w:firstLine="0"/>
              <w:jc w:val="center"/>
              <w:rPr>
                <w:moveFrom w:id="372" w:author="Ahmad Mnasra" w:date="2017-01-20T10:50:00Z"/>
                <w:noProof/>
                <w:lang w:bidi="ar-SA"/>
              </w:rPr>
            </w:pPr>
            <w:moveFrom w:id="373" w:author="Ahmad Mnasra" w:date="2017-01-20T10:50:00Z">
              <w:r w:rsidRPr="00A943D7" w:rsidDel="00A40D9B">
                <w:rPr>
                  <w:rFonts w:asciiTheme="majorBidi" w:hAnsiTheme="majorBidi" w:cstheme="majorBidi"/>
                  <w:i/>
                  <w:iCs/>
                  <w:color w:val="000000" w:themeColor="text1"/>
                  <w:sz w:val="22"/>
                </w:rPr>
                <w:t xml:space="preserve">Fig </w:t>
              </w:r>
              <w:r w:rsidRPr="00A943D7" w:rsidDel="00A40D9B">
                <w:rPr>
                  <w:rFonts w:asciiTheme="majorBidi" w:eastAsia="Arial" w:hAnsiTheme="majorBidi" w:cstheme="majorBidi"/>
                  <w:bCs/>
                  <w:i/>
                  <w:iCs/>
                  <w:color w:val="000000" w:themeColor="text1"/>
                  <w:sz w:val="22"/>
                </w:rPr>
                <w:t>3.1 Adding  a new screen</w:t>
              </w:r>
            </w:moveFrom>
          </w:p>
        </w:tc>
        <w:tc>
          <w:tcPr>
            <w:tcW w:w="4776" w:type="dxa"/>
          </w:tcPr>
          <w:p w14:paraId="3B946FCA" w14:textId="26822747" w:rsidR="00ED7B99" w:rsidDel="00A40D9B" w:rsidRDefault="003B19B4" w:rsidP="006F7B2B">
            <w:pPr>
              <w:spacing w:after="120" w:line="264" w:lineRule="auto"/>
              <w:ind w:left="0" w:right="0" w:firstLine="0"/>
              <w:jc w:val="center"/>
              <w:rPr>
                <w:moveFrom w:id="374" w:author="Ahmad Mnasra" w:date="2017-01-20T10:50:00Z"/>
                <w:noProof/>
                <w:lang w:bidi="ar-SA"/>
              </w:rPr>
            </w:pPr>
            <w:moveFrom w:id="375" w:author="Ahmad Mnasra" w:date="2017-01-20T10:50:00Z">
              <w:r w:rsidRPr="00A943D7" w:rsidDel="00A40D9B">
                <w:rPr>
                  <w:rFonts w:asciiTheme="majorBidi" w:hAnsiTheme="majorBidi" w:cstheme="majorBidi"/>
                  <w:i/>
                  <w:iCs/>
                  <w:color w:val="000000" w:themeColor="text1"/>
                  <w:sz w:val="22"/>
                </w:rPr>
                <w:t xml:space="preserve">Figure </w:t>
              </w:r>
              <w:r w:rsidRPr="00A943D7" w:rsidDel="00A40D9B">
                <w:rPr>
                  <w:rFonts w:asciiTheme="majorBidi" w:eastAsia="Arial" w:hAnsiTheme="majorBidi" w:cstheme="majorBidi"/>
                  <w:bCs/>
                  <w:i/>
                  <w:iCs/>
                  <w:color w:val="000000" w:themeColor="text1"/>
                  <w:sz w:val="22"/>
                </w:rPr>
                <w:t xml:space="preserve">3.2 </w:t>
              </w:r>
              <w:r w:rsidR="006F7B2B" w:rsidDel="00A40D9B">
                <w:rPr>
                  <w:rFonts w:asciiTheme="majorBidi" w:eastAsia="Arial" w:hAnsiTheme="majorBidi" w:cstheme="majorBidi"/>
                  <w:bCs/>
                  <w:i/>
                  <w:iCs/>
                  <w:color w:val="000000" w:themeColor="text1"/>
                  <w:sz w:val="22"/>
                </w:rPr>
                <w:t>A</w:t>
              </w:r>
              <w:r w:rsidRPr="00A943D7" w:rsidDel="00A40D9B">
                <w:rPr>
                  <w:rFonts w:asciiTheme="majorBidi" w:eastAsia="Arial" w:hAnsiTheme="majorBidi" w:cstheme="majorBidi"/>
                  <w:bCs/>
                  <w:i/>
                  <w:iCs/>
                  <w:color w:val="000000" w:themeColor="text1"/>
                  <w:sz w:val="22"/>
                </w:rPr>
                <w:t xml:space="preserve">dding new </w:t>
              </w:r>
              <w:r w:rsidDel="00A40D9B">
                <w:rPr>
                  <w:rFonts w:asciiTheme="majorBidi" w:eastAsia="Arial" w:hAnsiTheme="majorBidi" w:cstheme="majorBidi"/>
                  <w:bCs/>
                  <w:i/>
                  <w:iCs/>
                  <w:color w:val="000000" w:themeColor="text1"/>
                  <w:sz w:val="22"/>
                </w:rPr>
                <w:t xml:space="preserve">element </w:t>
              </w:r>
              <w:r w:rsidRPr="00A943D7" w:rsidDel="00A40D9B">
                <w:rPr>
                  <w:rFonts w:asciiTheme="majorBidi" w:eastAsia="Arial" w:hAnsiTheme="majorBidi" w:cstheme="majorBidi"/>
                  <w:bCs/>
                  <w:i/>
                  <w:iCs/>
                  <w:color w:val="000000" w:themeColor="text1"/>
                  <w:sz w:val="22"/>
                </w:rPr>
                <w:t xml:space="preserve"> to the screen</w:t>
              </w:r>
              <w:commentRangeEnd w:id="368"/>
              <w:r w:rsidR="000D675F" w:rsidDel="00A40D9B">
                <w:rPr>
                  <w:rStyle w:val="a8"/>
                </w:rPr>
                <w:commentReference w:id="368"/>
              </w:r>
            </w:moveFrom>
          </w:p>
        </w:tc>
      </w:tr>
    </w:tbl>
    <w:tbl>
      <w:tblPr>
        <w:tblStyle w:val="af"/>
        <w:tblpPr w:leftFromText="180" w:rightFromText="180" w:vertAnchor="page" w:horzAnchor="page" w:tblpX="5671" w:tblpY="586"/>
        <w:tblW w:w="10212" w:type="dxa"/>
        <w:tblLook w:val="04A0" w:firstRow="1" w:lastRow="0" w:firstColumn="1" w:lastColumn="0" w:noHBand="0" w:noVBand="1"/>
      </w:tblPr>
      <w:tblGrid>
        <w:gridCol w:w="5436"/>
        <w:gridCol w:w="4776"/>
      </w:tblGrid>
      <w:tr w:rsidR="00A40D9B" w14:paraId="2AC20C10" w14:textId="77777777" w:rsidTr="00A40D9B">
        <w:trPr>
          <w:trHeight w:val="5235"/>
        </w:trPr>
        <w:tc>
          <w:tcPr>
            <w:tcW w:w="5436" w:type="dxa"/>
          </w:tcPr>
          <w:moveFromRangeEnd w:id="367"/>
          <w:p w14:paraId="2652EA40" w14:textId="77777777" w:rsidR="00A40D9B" w:rsidRDefault="00A40D9B" w:rsidP="00A40D9B">
            <w:pPr>
              <w:spacing w:after="120" w:line="264" w:lineRule="auto"/>
              <w:ind w:left="0" w:right="0" w:firstLine="0"/>
              <w:jc w:val="center"/>
              <w:rPr>
                <w:moveTo w:id="376" w:author="Ahmad Mnasra" w:date="2017-01-20T10:50:00Z"/>
                <w:noProof/>
                <w:lang w:bidi="ar-SA"/>
              </w:rPr>
            </w:pPr>
            <w:moveToRangeStart w:id="377" w:author="Ahmad Mnasra" w:date="2017-01-20T10:50:00Z" w:name="move472672747"/>
            <w:commentRangeStart w:id="378"/>
            <w:commentRangeStart w:id="379"/>
            <w:moveTo w:id="380" w:author="Ahmad Mnasra" w:date="2017-01-20T10:50:00Z">
              <w:r w:rsidRPr="00A0132B">
                <w:rPr>
                  <w:noProof/>
                  <w:lang w:bidi="ar-SA"/>
                </w:rPr>
                <w:lastRenderedPageBreak/>
                <w:drawing>
                  <wp:inline distT="0" distB="0" distL="0" distR="0" wp14:anchorId="0BD84E20" wp14:editId="0439D421">
                    <wp:extent cx="3314700" cy="3352800"/>
                    <wp:effectExtent l="0" t="0" r="0" b="0"/>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038" r="1834" b="1543"/>
                            <a:stretch/>
                          </pic:blipFill>
                          <pic:spPr bwMode="auto">
                            <a:xfrm>
                              <a:off x="0" y="0"/>
                              <a:ext cx="3315600" cy="3353710"/>
                            </a:xfrm>
                            <a:prstGeom prst="rect">
                              <a:avLst/>
                            </a:prstGeom>
                            <a:ln>
                              <a:noFill/>
                            </a:ln>
                            <a:extLst>
                              <a:ext uri="{53640926-AAD7-44D8-BBD7-CCE9431645EC}">
                                <a14:shadowObscured xmlns:a14="http://schemas.microsoft.com/office/drawing/2010/main"/>
                              </a:ext>
                            </a:extLst>
                          </pic:spPr>
                        </pic:pic>
                      </a:graphicData>
                    </a:graphic>
                  </wp:inline>
                </w:drawing>
              </w:r>
            </w:moveTo>
          </w:p>
        </w:tc>
        <w:tc>
          <w:tcPr>
            <w:tcW w:w="4776" w:type="dxa"/>
          </w:tcPr>
          <w:p w14:paraId="55F1727D" w14:textId="77777777" w:rsidR="00A40D9B" w:rsidRDefault="00A40D9B" w:rsidP="00A40D9B">
            <w:pPr>
              <w:spacing w:after="120" w:line="264" w:lineRule="auto"/>
              <w:ind w:left="0" w:right="0" w:firstLine="0"/>
              <w:jc w:val="center"/>
              <w:rPr>
                <w:moveTo w:id="381" w:author="Ahmad Mnasra" w:date="2017-01-20T10:50:00Z"/>
                <w:noProof/>
                <w:lang w:bidi="ar-SA"/>
              </w:rPr>
            </w:pPr>
            <w:moveTo w:id="382" w:author="Ahmad Mnasra" w:date="2017-01-20T10:50:00Z">
              <w:r>
                <w:rPr>
                  <w:noProof/>
                  <w:lang w:bidi="ar-SA"/>
                </w:rPr>
                <w:drawing>
                  <wp:inline distT="0" distB="0" distL="0" distR="0" wp14:anchorId="398BB9CD" wp14:editId="4063AFB6">
                    <wp:extent cx="2886075" cy="3324225"/>
                    <wp:effectExtent l="0" t="0" r="9525" b="9525"/>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20" t="8191" r="26823" b="9866"/>
                            <a:stretch/>
                          </pic:blipFill>
                          <pic:spPr bwMode="auto">
                            <a:xfrm>
                              <a:off x="0" y="0"/>
                              <a:ext cx="2887713" cy="3326112"/>
                            </a:xfrm>
                            <a:prstGeom prst="rect">
                              <a:avLst/>
                            </a:prstGeom>
                            <a:ln>
                              <a:noFill/>
                            </a:ln>
                            <a:extLst>
                              <a:ext uri="{53640926-AAD7-44D8-BBD7-CCE9431645EC}">
                                <a14:shadowObscured xmlns:a14="http://schemas.microsoft.com/office/drawing/2010/main"/>
                              </a:ext>
                            </a:extLst>
                          </pic:spPr>
                        </pic:pic>
                      </a:graphicData>
                    </a:graphic>
                  </wp:inline>
                </w:drawing>
              </w:r>
            </w:moveTo>
          </w:p>
        </w:tc>
      </w:tr>
      <w:tr w:rsidR="00A40D9B" w14:paraId="511ACA86" w14:textId="77777777" w:rsidTr="00A40D9B">
        <w:tc>
          <w:tcPr>
            <w:tcW w:w="5436" w:type="dxa"/>
          </w:tcPr>
          <w:p w14:paraId="715595CE" w14:textId="77777777" w:rsidR="00A40D9B" w:rsidRDefault="00A40D9B" w:rsidP="00A40D9B">
            <w:pPr>
              <w:spacing w:after="120" w:line="264" w:lineRule="auto"/>
              <w:ind w:left="0" w:right="0" w:firstLine="0"/>
              <w:jc w:val="center"/>
              <w:rPr>
                <w:moveTo w:id="383" w:author="Ahmad Mnasra" w:date="2017-01-20T10:50:00Z"/>
                <w:noProof/>
                <w:lang w:bidi="ar-SA"/>
              </w:rPr>
            </w:pPr>
            <w:moveTo w:id="384" w:author="Ahmad Mnasra" w:date="2017-01-20T10:50:00Z">
              <w:r w:rsidRPr="00A943D7">
                <w:rPr>
                  <w:rFonts w:asciiTheme="majorBidi" w:hAnsiTheme="majorBidi" w:cstheme="majorBidi"/>
                  <w:i/>
                  <w:iCs/>
                  <w:color w:val="000000" w:themeColor="text1"/>
                  <w:sz w:val="22"/>
                </w:rPr>
                <w:t xml:space="preserve">Fig </w:t>
              </w:r>
              <w:r w:rsidRPr="00A943D7">
                <w:rPr>
                  <w:rFonts w:asciiTheme="majorBidi" w:eastAsia="Arial" w:hAnsiTheme="majorBidi" w:cstheme="majorBidi"/>
                  <w:bCs/>
                  <w:i/>
                  <w:iCs/>
                  <w:color w:val="000000" w:themeColor="text1"/>
                  <w:sz w:val="22"/>
                </w:rPr>
                <w:t>3.1 Adding  a new screen</w:t>
              </w:r>
            </w:moveTo>
          </w:p>
        </w:tc>
        <w:tc>
          <w:tcPr>
            <w:tcW w:w="4776" w:type="dxa"/>
          </w:tcPr>
          <w:p w14:paraId="7B60F16D" w14:textId="77777777" w:rsidR="00A40D9B" w:rsidRDefault="00A40D9B" w:rsidP="00A40D9B">
            <w:pPr>
              <w:spacing w:after="120" w:line="264" w:lineRule="auto"/>
              <w:ind w:left="0" w:right="0" w:firstLine="0"/>
              <w:jc w:val="center"/>
              <w:rPr>
                <w:moveTo w:id="385" w:author="Ahmad Mnasra" w:date="2017-01-20T10:50:00Z"/>
                <w:noProof/>
                <w:lang w:bidi="ar-SA"/>
              </w:rPr>
            </w:pPr>
            <w:moveTo w:id="386" w:author="Ahmad Mnasra" w:date="2017-01-20T10:50:00Z">
              <w:r w:rsidRPr="00A943D7">
                <w:rPr>
                  <w:rFonts w:asciiTheme="majorBidi" w:hAnsiTheme="majorBidi" w:cstheme="majorBidi"/>
                  <w:i/>
                  <w:iCs/>
                  <w:color w:val="000000" w:themeColor="text1"/>
                  <w:sz w:val="22"/>
                </w:rPr>
                <w:t xml:space="preserve">Figure </w:t>
              </w:r>
              <w:r w:rsidRPr="00A943D7">
                <w:rPr>
                  <w:rFonts w:asciiTheme="majorBidi" w:eastAsia="Arial" w:hAnsiTheme="majorBidi" w:cstheme="majorBidi"/>
                  <w:bCs/>
                  <w:i/>
                  <w:iCs/>
                  <w:color w:val="000000" w:themeColor="text1"/>
                  <w:sz w:val="22"/>
                </w:rPr>
                <w:t xml:space="preserve">3.2 </w:t>
              </w:r>
              <w:r>
                <w:rPr>
                  <w:rFonts w:asciiTheme="majorBidi" w:eastAsia="Arial" w:hAnsiTheme="majorBidi" w:cstheme="majorBidi"/>
                  <w:bCs/>
                  <w:i/>
                  <w:iCs/>
                  <w:color w:val="000000" w:themeColor="text1"/>
                  <w:sz w:val="22"/>
                </w:rPr>
                <w:t>A</w:t>
              </w:r>
              <w:r w:rsidRPr="00A943D7">
                <w:rPr>
                  <w:rFonts w:asciiTheme="majorBidi" w:eastAsia="Arial" w:hAnsiTheme="majorBidi" w:cstheme="majorBidi"/>
                  <w:bCs/>
                  <w:i/>
                  <w:iCs/>
                  <w:color w:val="000000" w:themeColor="text1"/>
                  <w:sz w:val="22"/>
                </w:rPr>
                <w:t xml:space="preserve">dding new </w:t>
              </w:r>
              <w:r>
                <w:rPr>
                  <w:rFonts w:asciiTheme="majorBidi" w:eastAsia="Arial" w:hAnsiTheme="majorBidi" w:cstheme="majorBidi"/>
                  <w:bCs/>
                  <w:i/>
                  <w:iCs/>
                  <w:color w:val="000000" w:themeColor="text1"/>
                  <w:sz w:val="22"/>
                </w:rPr>
                <w:t xml:space="preserve">element </w:t>
              </w:r>
              <w:r w:rsidRPr="00A943D7">
                <w:rPr>
                  <w:rFonts w:asciiTheme="majorBidi" w:eastAsia="Arial" w:hAnsiTheme="majorBidi" w:cstheme="majorBidi"/>
                  <w:bCs/>
                  <w:i/>
                  <w:iCs/>
                  <w:color w:val="000000" w:themeColor="text1"/>
                  <w:sz w:val="22"/>
                </w:rPr>
                <w:t xml:space="preserve"> to the screen</w:t>
              </w:r>
              <w:commentRangeEnd w:id="378"/>
              <w:r>
                <w:rPr>
                  <w:rStyle w:val="a8"/>
                </w:rPr>
                <w:commentReference w:id="378"/>
              </w:r>
            </w:moveTo>
            <w:r>
              <w:rPr>
                <w:rStyle w:val="a8"/>
              </w:rPr>
              <w:commentReference w:id="379"/>
            </w:r>
          </w:p>
        </w:tc>
      </w:tr>
      <w:moveToRangeEnd w:id="377"/>
      <w:commentRangeEnd w:id="379"/>
    </w:tbl>
    <w:p w14:paraId="6B004620" w14:textId="1508DBBC" w:rsidR="00B84A61" w:rsidDel="00A40D9B" w:rsidRDefault="00B84A61" w:rsidP="003B19B4">
      <w:pPr>
        <w:spacing w:after="120" w:line="264" w:lineRule="auto"/>
        <w:ind w:left="0" w:right="0" w:firstLine="0"/>
        <w:rPr>
          <w:del w:id="387" w:author="Ahmad Mnasra" w:date="2017-01-20T10:50:00Z"/>
          <w:rFonts w:asciiTheme="majorBidi" w:hAnsiTheme="majorBidi" w:cstheme="majorBidi"/>
          <w:sz w:val="22"/>
        </w:rPr>
      </w:pPr>
    </w:p>
    <w:p w14:paraId="5DBE7DD8" w14:textId="3A5BD987" w:rsidR="00A40D9B" w:rsidRDefault="003B19B4" w:rsidP="00A40D9B">
      <w:pPr>
        <w:spacing w:after="120" w:line="240" w:lineRule="auto"/>
        <w:ind w:left="0" w:right="120" w:firstLine="0"/>
        <w:rPr>
          <w:ins w:id="388" w:author="Ahmad Mnasra" w:date="2017-01-20T10:50:00Z"/>
          <w:rFonts w:asciiTheme="majorBidi" w:hAnsiTheme="majorBidi" w:cstheme="majorBidi"/>
          <w:color w:val="auto"/>
          <w:sz w:val="22"/>
        </w:rPr>
        <w:pPrChange w:id="389" w:author="Ahmad Mnasra" w:date="2017-01-20T10:50:00Z">
          <w:pPr>
            <w:spacing w:after="120" w:line="240" w:lineRule="auto"/>
            <w:ind w:left="0" w:right="120" w:firstLine="0"/>
          </w:pPr>
        </w:pPrChange>
      </w:pPr>
      <w:del w:id="390" w:author="Ahmad Mnasra" w:date="2017-01-20T10:50:00Z">
        <w:r w:rsidRPr="003B19B4" w:rsidDel="00A40D9B">
          <w:rPr>
            <w:rFonts w:asciiTheme="majorBidi" w:hAnsiTheme="majorBidi" w:cstheme="majorBidi"/>
            <w:color w:val="auto"/>
            <w:sz w:val="22"/>
          </w:rPr>
          <w:delText xml:space="preserve"> </w:delText>
        </w:r>
      </w:del>
    </w:p>
    <w:p w14:paraId="33E50E97" w14:textId="5068C0EF" w:rsidR="00580857" w:rsidRPr="003B19B4" w:rsidRDefault="003B19B4" w:rsidP="003B19B4">
      <w:pPr>
        <w:spacing w:after="120" w:line="240" w:lineRule="auto"/>
        <w:ind w:left="0" w:right="120" w:firstLine="0"/>
        <w:rPr>
          <w:rFonts w:asciiTheme="majorBidi" w:hAnsiTheme="majorBidi" w:cstheme="majorBidi"/>
          <w:sz w:val="22"/>
        </w:rPr>
      </w:pPr>
      <w:r>
        <w:rPr>
          <w:rFonts w:asciiTheme="majorBidi" w:hAnsiTheme="majorBidi" w:cstheme="majorBidi"/>
          <w:color w:val="auto"/>
          <w:sz w:val="22"/>
        </w:rPr>
        <w:t>M</w:t>
      </w:r>
      <w:r w:rsidRPr="00CC21F3">
        <w:rPr>
          <w:rFonts w:asciiTheme="majorBidi" w:hAnsiTheme="majorBidi" w:cstheme="majorBidi"/>
          <w:color w:val="auto"/>
          <w:sz w:val="22"/>
        </w:rPr>
        <w:t xml:space="preserve">enu bar </w:t>
      </w:r>
      <w:r>
        <w:rPr>
          <w:rFonts w:asciiTheme="majorBidi" w:hAnsiTheme="majorBidi" w:cstheme="majorBidi"/>
          <w:color w:val="auto"/>
          <w:sz w:val="22"/>
        </w:rPr>
        <w:t>includes</w:t>
      </w:r>
      <w:r w:rsidRPr="00CC21F3">
        <w:rPr>
          <w:rFonts w:asciiTheme="majorBidi" w:hAnsiTheme="majorBidi" w:cstheme="majorBidi"/>
          <w:color w:val="auto"/>
          <w:sz w:val="22"/>
        </w:rPr>
        <w:t xml:space="preserve"> </w:t>
      </w:r>
      <w:r>
        <w:rPr>
          <w:rFonts w:asciiTheme="majorBidi" w:hAnsiTheme="majorBidi" w:cstheme="majorBidi"/>
          <w:color w:val="auto"/>
          <w:sz w:val="22"/>
        </w:rPr>
        <w:t>the following</w:t>
      </w:r>
      <w:r w:rsidRPr="00CC21F3">
        <w:rPr>
          <w:rFonts w:asciiTheme="majorBidi" w:hAnsiTheme="majorBidi" w:cstheme="majorBidi"/>
          <w:color w:val="auto"/>
          <w:sz w:val="22"/>
        </w:rPr>
        <w:t xml:space="preserve"> options:</w:t>
      </w:r>
    </w:p>
    <w:p w14:paraId="5F7EA3BC" w14:textId="0BC9071A" w:rsidR="00580857" w:rsidRDefault="00580857" w:rsidP="00B7073E">
      <w:pPr>
        <w:spacing w:after="120" w:line="264" w:lineRule="auto"/>
        <w:ind w:left="0" w:right="0" w:firstLine="284"/>
        <w:textAlignment w:val="baseline"/>
        <w:rPr>
          <w:rFonts w:asciiTheme="majorBidi" w:hAnsiTheme="majorBidi" w:cstheme="majorBidi"/>
          <w:color w:val="auto"/>
          <w:sz w:val="22"/>
          <w:shd w:val="clear" w:color="auto" w:fill="FFFFFF"/>
        </w:rPr>
      </w:pPr>
      <w:r w:rsidRPr="00CC21F3">
        <w:rPr>
          <w:rFonts w:asciiTheme="majorBidi" w:hAnsiTheme="majorBidi" w:cstheme="majorBidi"/>
          <w:b/>
          <w:bCs/>
          <w:color w:val="auto"/>
          <w:sz w:val="22"/>
        </w:rPr>
        <w:t>On-</w:t>
      </w:r>
      <w:del w:id="391" w:author="adm" w:date="2017-01-18T18:18:00Z">
        <w:r w:rsidRPr="00CC21F3" w:rsidDel="00D671C9">
          <w:rPr>
            <w:rFonts w:asciiTheme="majorBidi" w:hAnsiTheme="majorBidi" w:cstheme="majorBidi"/>
            <w:b/>
            <w:bCs/>
            <w:color w:val="auto"/>
            <w:sz w:val="22"/>
          </w:rPr>
          <w:delText>Off</w:delText>
        </w:r>
        <w:r w:rsidRPr="00CC21F3" w:rsidDel="00D671C9">
          <w:rPr>
            <w:rFonts w:asciiTheme="majorBidi" w:hAnsiTheme="majorBidi" w:cstheme="majorBidi"/>
            <w:color w:val="auto"/>
            <w:sz w:val="22"/>
          </w:rPr>
          <w:delText xml:space="preserve"> :</w:delText>
        </w:r>
      </w:del>
      <w:ins w:id="392" w:author="adm" w:date="2017-01-18T18:18:00Z">
        <w:r w:rsidR="00D671C9" w:rsidRPr="00CC21F3">
          <w:rPr>
            <w:rFonts w:asciiTheme="majorBidi" w:hAnsiTheme="majorBidi" w:cstheme="majorBidi"/>
            <w:b/>
            <w:bCs/>
            <w:color w:val="auto"/>
            <w:sz w:val="22"/>
          </w:rPr>
          <w:t>Off</w:t>
        </w:r>
        <w:r w:rsidR="00D671C9" w:rsidRPr="00CC21F3">
          <w:rPr>
            <w:rFonts w:asciiTheme="majorBidi" w:hAnsiTheme="majorBidi" w:cstheme="majorBidi"/>
            <w:color w:val="auto"/>
            <w:sz w:val="22"/>
          </w:rPr>
          <w:t>:</w:t>
        </w:r>
      </w:ins>
      <w:r w:rsidRPr="00CC21F3">
        <w:rPr>
          <w:rFonts w:asciiTheme="majorBidi" w:hAnsiTheme="majorBidi" w:cstheme="majorBidi"/>
          <w:color w:val="auto"/>
          <w:sz w:val="22"/>
        </w:rPr>
        <w:t xml:space="preserve"> this type  allows to </w:t>
      </w:r>
      <w:r w:rsidRPr="00CC21F3">
        <w:rPr>
          <w:rFonts w:asciiTheme="majorBidi" w:hAnsiTheme="majorBidi" w:cstheme="majorBidi"/>
          <w:color w:val="auto"/>
          <w:sz w:val="22"/>
          <w:shd w:val="clear" w:color="auto" w:fill="FFFFFF"/>
        </w:rPr>
        <w:t>activate or deactivate some features, in this  element type</w:t>
      </w:r>
      <w:r w:rsidR="003B19B4">
        <w:rPr>
          <w:rFonts w:asciiTheme="majorBidi" w:hAnsiTheme="majorBidi" w:cstheme="majorBidi"/>
          <w:color w:val="auto"/>
          <w:sz w:val="22"/>
          <w:shd w:val="clear" w:color="auto" w:fill="FFFFFF"/>
        </w:rPr>
        <w:t xml:space="preserve">  we specified a field for the element name</w:t>
      </w:r>
      <w:r w:rsidR="00364FDA">
        <w:rPr>
          <w:rFonts w:asciiTheme="majorBidi" w:hAnsiTheme="majorBidi" w:cstheme="majorBidi"/>
          <w:color w:val="auto"/>
          <w:sz w:val="22"/>
          <w:shd w:val="clear" w:color="auto" w:fill="FFFFFF"/>
        </w:rPr>
        <w:t xml:space="preserve">, </w:t>
      </w:r>
      <w:r w:rsidR="00364FDA" w:rsidRPr="00CC21F3">
        <w:rPr>
          <w:rFonts w:asciiTheme="majorBidi" w:hAnsiTheme="majorBidi" w:cstheme="majorBidi"/>
          <w:color w:val="auto"/>
          <w:sz w:val="22"/>
          <w:shd w:val="clear" w:color="auto" w:fill="FFFFFF"/>
        </w:rPr>
        <w:t xml:space="preserve">a field </w:t>
      </w:r>
      <w:r w:rsidR="00364FDA">
        <w:rPr>
          <w:rFonts w:asciiTheme="majorBidi" w:hAnsiTheme="majorBidi" w:cstheme="majorBidi"/>
          <w:color w:val="auto"/>
          <w:sz w:val="22"/>
          <w:shd w:val="clear" w:color="auto" w:fill="FFFFFF"/>
        </w:rPr>
        <w:t xml:space="preserve"> for parameter name, </w:t>
      </w:r>
      <w:r w:rsidR="00364FDA" w:rsidRPr="00364FDA">
        <w:rPr>
          <w:rFonts w:asciiTheme="majorBidi" w:hAnsiTheme="majorBidi" w:cstheme="majorBidi"/>
          <w:color w:val="auto"/>
          <w:sz w:val="22"/>
          <w:shd w:val="clear" w:color="auto" w:fill="FFFFFF"/>
        </w:rPr>
        <w:t>a</w:t>
      </w:r>
      <w:r w:rsidR="00364FDA">
        <w:rPr>
          <w:rFonts w:asciiTheme="majorBidi" w:hAnsiTheme="majorBidi" w:cstheme="majorBidi"/>
          <w:color w:val="auto"/>
          <w:sz w:val="22"/>
          <w:shd w:val="clear" w:color="auto" w:fill="FFFFFF"/>
        </w:rPr>
        <w:t>n</w:t>
      </w:r>
      <w:r w:rsidR="00364FDA" w:rsidRPr="00364FDA">
        <w:rPr>
          <w:rFonts w:asciiTheme="majorBidi" w:hAnsiTheme="majorBidi" w:cstheme="majorBidi"/>
          <w:color w:val="auto"/>
          <w:sz w:val="22"/>
          <w:shd w:val="clear" w:color="auto" w:fill="FFFFFF"/>
        </w:rPr>
        <w:t xml:space="preserve"> </w:t>
      </w:r>
      <w:r w:rsidR="00E33084">
        <w:rPr>
          <w:rFonts w:asciiTheme="majorBidi" w:hAnsiTheme="majorBidi" w:cstheme="majorBidi"/>
          <w:color w:val="auto"/>
          <w:sz w:val="22"/>
          <w:shd w:val="clear" w:color="auto" w:fill="FFFFFF"/>
        </w:rPr>
        <w:t xml:space="preserve">option </w:t>
      </w:r>
      <w:r w:rsidR="003B19B4">
        <w:rPr>
          <w:rFonts w:asciiTheme="majorBidi" w:hAnsiTheme="majorBidi" w:cstheme="majorBidi"/>
          <w:color w:val="auto"/>
          <w:sz w:val="22"/>
          <w:shd w:val="clear" w:color="auto" w:fill="FFFFFF"/>
        </w:rPr>
        <w:t xml:space="preserve">for on/off </w:t>
      </w:r>
      <w:r w:rsidR="00E33084">
        <w:rPr>
          <w:rFonts w:asciiTheme="majorBidi" w:hAnsiTheme="majorBidi" w:cstheme="majorBidi"/>
          <w:color w:val="auto"/>
          <w:sz w:val="22"/>
          <w:shd w:val="clear" w:color="auto" w:fill="FFFFFF"/>
        </w:rPr>
        <w:t>and action button where we can select parameters that must be change if we select a default Value  for the parameter .</w:t>
      </w:r>
      <w:r w:rsidR="003B19B4">
        <w:rPr>
          <w:rFonts w:asciiTheme="majorBidi" w:hAnsiTheme="majorBidi" w:cstheme="majorBidi"/>
          <w:color w:val="auto"/>
          <w:sz w:val="22"/>
          <w:shd w:val="clear" w:color="auto" w:fill="FFFFFF"/>
        </w:rPr>
        <w:t>(Fig 3</w:t>
      </w:r>
      <w:r w:rsidRPr="00CC21F3">
        <w:rPr>
          <w:rFonts w:asciiTheme="majorBidi" w:hAnsiTheme="majorBidi" w:cstheme="majorBidi"/>
          <w:color w:val="auto"/>
          <w:sz w:val="22"/>
          <w:shd w:val="clear" w:color="auto" w:fill="FFFFFF"/>
        </w:rPr>
        <w:t>.</w:t>
      </w:r>
      <w:r w:rsidR="00294B64">
        <w:rPr>
          <w:rFonts w:asciiTheme="majorBidi" w:hAnsiTheme="majorBidi" w:cstheme="majorBidi"/>
          <w:color w:val="auto"/>
          <w:sz w:val="22"/>
          <w:shd w:val="clear" w:color="auto" w:fill="FFFFFF"/>
        </w:rPr>
        <w:t>3</w:t>
      </w:r>
      <w:r w:rsidR="00E33084">
        <w:rPr>
          <w:rFonts w:asciiTheme="majorBidi" w:hAnsiTheme="majorBidi" w:cstheme="majorBidi"/>
          <w:color w:val="auto"/>
          <w:sz w:val="22"/>
          <w:shd w:val="clear" w:color="auto" w:fill="FFFFFF"/>
        </w:rPr>
        <w:t xml:space="preserve"> and Fig 3</w:t>
      </w:r>
      <w:r w:rsidR="00E33084" w:rsidRPr="00CC21F3">
        <w:rPr>
          <w:rFonts w:asciiTheme="majorBidi" w:hAnsiTheme="majorBidi" w:cstheme="majorBidi"/>
          <w:color w:val="auto"/>
          <w:sz w:val="22"/>
          <w:shd w:val="clear" w:color="auto" w:fill="FFFFFF"/>
        </w:rPr>
        <w:t>.</w:t>
      </w:r>
      <w:r w:rsidR="00294B64">
        <w:rPr>
          <w:rFonts w:asciiTheme="majorBidi" w:hAnsiTheme="majorBidi" w:cstheme="majorBidi"/>
          <w:color w:val="auto"/>
          <w:sz w:val="22"/>
          <w:shd w:val="clear" w:color="auto" w:fill="FFFFFF"/>
        </w:rPr>
        <w:t>4</w:t>
      </w:r>
      <w:r w:rsidR="003B19B4">
        <w:rPr>
          <w:rFonts w:asciiTheme="majorBidi" w:hAnsiTheme="majorBidi" w:cstheme="majorBidi"/>
          <w:color w:val="auto"/>
          <w:sz w:val="22"/>
          <w:shd w:val="clear" w:color="auto" w:fill="FFFFFF"/>
        </w:rPr>
        <w:t>)</w:t>
      </w:r>
    </w:p>
    <w:tbl>
      <w:tblPr>
        <w:tblStyle w:val="af"/>
        <w:tblW w:w="10207" w:type="dxa"/>
        <w:tblInd w:w="-289" w:type="dxa"/>
        <w:tblLook w:val="04A0" w:firstRow="1" w:lastRow="0" w:firstColumn="1" w:lastColumn="0" w:noHBand="0" w:noVBand="1"/>
      </w:tblPr>
      <w:tblGrid>
        <w:gridCol w:w="5256"/>
        <w:gridCol w:w="4951"/>
      </w:tblGrid>
      <w:tr w:rsidR="00E33084" w14:paraId="51C5C4A5" w14:textId="3ABBF978" w:rsidTr="00294B64">
        <w:tc>
          <w:tcPr>
            <w:tcW w:w="5256" w:type="dxa"/>
          </w:tcPr>
          <w:p w14:paraId="5A4630AA" w14:textId="2EEC9481" w:rsidR="00E33084" w:rsidRPr="00D82989" w:rsidRDefault="00D82989" w:rsidP="00D82989">
            <w:pPr>
              <w:spacing w:after="0" w:line="264" w:lineRule="auto"/>
              <w:ind w:left="0" w:right="0" w:firstLine="0"/>
              <w:jc w:val="left"/>
              <w:textAlignment w:val="baseline"/>
              <w:rPr>
                <w:noProof/>
              </w:rPr>
            </w:pPr>
            <w:r>
              <w:rPr>
                <w:noProof/>
                <w:lang w:bidi="ar-SA"/>
              </w:rPr>
              <w:drawing>
                <wp:inline distT="0" distB="0" distL="0" distR="0" wp14:anchorId="4A862EDF" wp14:editId="18C0F47C">
                  <wp:extent cx="2705100" cy="2827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906" t="27499" r="36741" b="29020"/>
                          <a:stretch/>
                        </pic:blipFill>
                        <pic:spPr bwMode="auto">
                          <a:xfrm>
                            <a:off x="0" y="0"/>
                            <a:ext cx="2714293" cy="2837265"/>
                          </a:xfrm>
                          <a:prstGeom prst="rect">
                            <a:avLst/>
                          </a:prstGeom>
                          <a:ln>
                            <a:noFill/>
                          </a:ln>
                          <a:extLst>
                            <a:ext uri="{53640926-AAD7-44D8-BBD7-CCE9431645EC}">
                              <a14:shadowObscured xmlns:a14="http://schemas.microsoft.com/office/drawing/2010/main"/>
                            </a:ext>
                          </a:extLst>
                        </pic:spPr>
                      </pic:pic>
                    </a:graphicData>
                  </a:graphic>
                </wp:inline>
              </w:drawing>
            </w:r>
          </w:p>
        </w:tc>
        <w:tc>
          <w:tcPr>
            <w:tcW w:w="4951" w:type="dxa"/>
          </w:tcPr>
          <w:p w14:paraId="6DA2A111" w14:textId="0ACB9D06" w:rsidR="00D82989" w:rsidRDefault="00D82989" w:rsidP="00D82989">
            <w:pPr>
              <w:spacing w:after="0" w:line="264" w:lineRule="auto"/>
              <w:ind w:left="0" w:right="0" w:firstLine="0"/>
              <w:jc w:val="left"/>
              <w:textAlignment w:val="baseline"/>
              <w:rPr>
                <w:noProof/>
              </w:rPr>
            </w:pPr>
            <w:r>
              <w:rPr>
                <w:noProof/>
                <w:lang w:bidi="ar-SA"/>
              </w:rPr>
              <w:drawing>
                <wp:inline distT="0" distB="0" distL="0" distR="0" wp14:anchorId="457A67BA" wp14:editId="03EA2FCD">
                  <wp:extent cx="2790825" cy="2771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374" t="33014" r="35494" b="21992"/>
                          <a:stretch/>
                        </pic:blipFill>
                        <pic:spPr bwMode="auto">
                          <a:xfrm>
                            <a:off x="0" y="0"/>
                            <a:ext cx="2802188" cy="2783060"/>
                          </a:xfrm>
                          <a:prstGeom prst="rect">
                            <a:avLst/>
                          </a:prstGeom>
                          <a:ln>
                            <a:noFill/>
                          </a:ln>
                          <a:extLst>
                            <a:ext uri="{53640926-AAD7-44D8-BBD7-CCE9431645EC}">
                              <a14:shadowObscured xmlns:a14="http://schemas.microsoft.com/office/drawing/2010/main"/>
                            </a:ext>
                          </a:extLst>
                        </pic:spPr>
                      </pic:pic>
                    </a:graphicData>
                  </a:graphic>
                </wp:inline>
              </w:drawing>
            </w:r>
          </w:p>
          <w:p w14:paraId="585E40EA" w14:textId="77A35EB8" w:rsidR="00E33084" w:rsidRDefault="00E33084" w:rsidP="0035759C">
            <w:pPr>
              <w:spacing w:after="0" w:line="264" w:lineRule="auto"/>
              <w:ind w:left="0" w:right="0" w:firstLine="0"/>
              <w:jc w:val="left"/>
              <w:textAlignment w:val="baseline"/>
              <w:rPr>
                <w:noProof/>
              </w:rPr>
            </w:pPr>
          </w:p>
        </w:tc>
      </w:tr>
      <w:tr w:rsidR="00E33084" w14:paraId="7F83DF78" w14:textId="32ED466C" w:rsidTr="00294B64">
        <w:tc>
          <w:tcPr>
            <w:tcW w:w="5256" w:type="dxa"/>
          </w:tcPr>
          <w:p w14:paraId="2B15D472" w14:textId="5E58015E" w:rsidR="00E33084" w:rsidRPr="00E33084" w:rsidRDefault="00294B64" w:rsidP="00E33084">
            <w:pPr>
              <w:spacing w:after="0" w:line="264" w:lineRule="auto"/>
              <w:ind w:left="720" w:right="0" w:hanging="720"/>
              <w:jc w:val="left"/>
              <w:textAlignment w:val="baseline"/>
              <w:rPr>
                <w:rFonts w:asciiTheme="majorBidi" w:hAnsiTheme="majorBidi" w:cstheme="majorBidi"/>
                <w:i/>
                <w:iCs/>
                <w:color w:val="auto"/>
                <w:sz w:val="22"/>
                <w:shd w:val="clear" w:color="auto" w:fill="FFFFFF"/>
              </w:rPr>
            </w:pPr>
            <w:r>
              <w:rPr>
                <w:rFonts w:asciiTheme="majorBidi" w:hAnsiTheme="majorBidi" w:cstheme="majorBidi"/>
                <w:i/>
                <w:iCs/>
                <w:color w:val="auto"/>
                <w:sz w:val="22"/>
                <w:shd w:val="clear" w:color="auto" w:fill="FFFFFF"/>
              </w:rPr>
              <w:t>Fig 3.3</w:t>
            </w:r>
            <w:r w:rsidR="00E33084">
              <w:rPr>
                <w:rFonts w:asciiTheme="majorBidi" w:hAnsiTheme="majorBidi" w:cstheme="majorBidi"/>
                <w:i/>
                <w:iCs/>
                <w:color w:val="auto"/>
                <w:sz w:val="22"/>
                <w:shd w:val="clear" w:color="auto" w:fill="FFFFFF"/>
              </w:rPr>
              <w:t xml:space="preserve"> On/Off Element</w:t>
            </w:r>
          </w:p>
        </w:tc>
        <w:tc>
          <w:tcPr>
            <w:tcW w:w="4951" w:type="dxa"/>
          </w:tcPr>
          <w:p w14:paraId="53B368E9" w14:textId="60406B4E" w:rsidR="00E33084" w:rsidRDefault="00294B64" w:rsidP="00E33084">
            <w:pPr>
              <w:spacing w:after="0" w:line="264" w:lineRule="auto"/>
              <w:ind w:left="720" w:right="0" w:hanging="720"/>
              <w:jc w:val="left"/>
              <w:textAlignment w:val="baseline"/>
              <w:rPr>
                <w:rFonts w:asciiTheme="majorBidi" w:hAnsiTheme="majorBidi" w:cstheme="majorBidi"/>
                <w:i/>
                <w:iCs/>
                <w:color w:val="auto"/>
                <w:sz w:val="22"/>
                <w:shd w:val="clear" w:color="auto" w:fill="FFFFFF"/>
              </w:rPr>
            </w:pPr>
            <w:r>
              <w:rPr>
                <w:rFonts w:asciiTheme="majorBidi" w:hAnsiTheme="majorBidi" w:cstheme="majorBidi"/>
                <w:i/>
                <w:iCs/>
                <w:color w:val="auto"/>
                <w:sz w:val="22"/>
                <w:shd w:val="clear" w:color="auto" w:fill="FFFFFF"/>
              </w:rPr>
              <w:t>Fig 3.4 On/Off Action</w:t>
            </w:r>
          </w:p>
        </w:tc>
      </w:tr>
    </w:tbl>
    <w:p w14:paraId="6489599D" w14:textId="62E18DC5" w:rsidR="003B19B4" w:rsidRDefault="003B19B4" w:rsidP="0035759C">
      <w:pPr>
        <w:spacing w:after="0" w:line="264" w:lineRule="auto"/>
        <w:ind w:left="360" w:right="0" w:firstLine="0"/>
        <w:jc w:val="left"/>
        <w:textAlignment w:val="baseline"/>
        <w:rPr>
          <w:rFonts w:asciiTheme="majorBidi" w:hAnsiTheme="majorBidi" w:cstheme="majorBidi"/>
          <w:color w:val="auto"/>
          <w:sz w:val="22"/>
          <w:shd w:val="clear" w:color="auto" w:fill="FFFFFF"/>
        </w:rPr>
      </w:pPr>
    </w:p>
    <w:p w14:paraId="0208BCC0" w14:textId="04A0520E" w:rsidR="00E33084" w:rsidRDefault="006F7B2B" w:rsidP="0054741D">
      <w:pPr>
        <w:spacing w:after="0" w:line="264" w:lineRule="auto"/>
        <w:ind w:left="360" w:right="0" w:firstLine="0"/>
        <w:textAlignment w:val="baseline"/>
        <w:rPr>
          <w:rFonts w:asciiTheme="majorBidi" w:hAnsiTheme="majorBidi" w:cstheme="majorBidi"/>
          <w:color w:val="auto"/>
          <w:sz w:val="22"/>
          <w:shd w:val="clear" w:color="auto" w:fill="FFFFFF"/>
        </w:rPr>
      </w:pPr>
      <w:r>
        <w:rPr>
          <w:rFonts w:asciiTheme="majorBidi" w:hAnsiTheme="majorBidi" w:cstheme="majorBidi"/>
          <w:color w:val="auto"/>
          <w:sz w:val="22"/>
          <w:shd w:val="clear" w:color="auto" w:fill="FFFFFF"/>
        </w:rPr>
        <w:t>Below (Fig</w:t>
      </w:r>
      <w:ins w:id="393" w:author="אלנה רווה" w:date="2017-01-17T12:43:00Z">
        <w:r w:rsidR="00D16A44">
          <w:rPr>
            <w:rFonts w:asciiTheme="majorBidi" w:hAnsiTheme="majorBidi" w:cstheme="majorBidi"/>
            <w:color w:val="auto"/>
            <w:sz w:val="22"/>
            <w:shd w:val="clear" w:color="auto" w:fill="FFFFFF"/>
          </w:rPr>
          <w:t>.</w:t>
        </w:r>
      </w:ins>
      <w:r>
        <w:rPr>
          <w:rFonts w:asciiTheme="majorBidi" w:hAnsiTheme="majorBidi" w:cstheme="majorBidi"/>
          <w:color w:val="auto"/>
          <w:sz w:val="22"/>
          <w:shd w:val="clear" w:color="auto" w:fill="FFFFFF"/>
        </w:rPr>
        <w:t xml:space="preserve"> 3.5-3.7) one can see an e</w:t>
      </w:r>
      <w:r w:rsidR="00E33084">
        <w:rPr>
          <w:rFonts w:asciiTheme="majorBidi" w:hAnsiTheme="majorBidi" w:cstheme="majorBidi"/>
          <w:color w:val="auto"/>
          <w:sz w:val="22"/>
          <w:shd w:val="clear" w:color="auto" w:fill="FFFFFF"/>
        </w:rPr>
        <w:t xml:space="preserve">xample of the </w:t>
      </w:r>
      <w:r w:rsidR="00A43B3B">
        <w:rPr>
          <w:rFonts w:asciiTheme="majorBidi" w:hAnsiTheme="majorBidi" w:cstheme="majorBidi"/>
          <w:color w:val="auto"/>
          <w:sz w:val="22"/>
          <w:shd w:val="clear" w:color="auto" w:fill="FFFFFF"/>
        </w:rPr>
        <w:t>“</w:t>
      </w:r>
      <w:r w:rsidR="00E33084">
        <w:rPr>
          <w:rFonts w:asciiTheme="majorBidi" w:hAnsiTheme="majorBidi" w:cstheme="majorBidi"/>
          <w:color w:val="auto"/>
          <w:sz w:val="22"/>
          <w:shd w:val="clear" w:color="auto" w:fill="FFFFFF"/>
        </w:rPr>
        <w:t>on/off</w:t>
      </w:r>
      <w:r w:rsidR="00A43B3B">
        <w:rPr>
          <w:rFonts w:asciiTheme="majorBidi" w:hAnsiTheme="majorBidi" w:cstheme="majorBidi"/>
          <w:color w:val="auto"/>
          <w:sz w:val="22"/>
          <w:shd w:val="clear" w:color="auto" w:fill="FFFFFF"/>
        </w:rPr>
        <w:t>”</w:t>
      </w:r>
      <w:r w:rsidR="00E33084">
        <w:rPr>
          <w:rFonts w:asciiTheme="majorBidi" w:hAnsiTheme="majorBidi" w:cstheme="majorBidi"/>
          <w:color w:val="auto"/>
          <w:sz w:val="22"/>
          <w:shd w:val="clear" w:color="auto" w:fill="FFFFFF"/>
        </w:rPr>
        <w:t xml:space="preserve"> element in </w:t>
      </w:r>
      <w:del w:id="394" w:author="אלנה רווה" w:date="2017-01-17T12:43:00Z">
        <w:r w:rsidDel="00D16A44">
          <w:rPr>
            <w:rFonts w:asciiTheme="majorBidi" w:hAnsiTheme="majorBidi" w:cstheme="majorBidi"/>
            <w:color w:val="auto"/>
            <w:sz w:val="22"/>
            <w:shd w:val="clear" w:color="auto" w:fill="FFFFFF"/>
          </w:rPr>
          <w:delText>B</w:delText>
        </w:r>
        <w:r w:rsidR="00E33084" w:rsidDel="00D16A44">
          <w:rPr>
            <w:rFonts w:asciiTheme="majorBidi" w:hAnsiTheme="majorBidi" w:cstheme="majorBidi"/>
            <w:color w:val="auto"/>
            <w:sz w:val="22"/>
            <w:shd w:val="clear" w:color="auto" w:fill="FFFFFF"/>
          </w:rPr>
          <w:delText>opo</w:delText>
        </w:r>
      </w:del>
      <w:ins w:id="395" w:author="אלנה רווה" w:date="2017-01-17T12:46:00Z">
        <w:r w:rsidR="00931A90">
          <w:rPr>
            <w:rFonts w:asciiTheme="majorBidi" w:hAnsiTheme="majorBidi" w:cstheme="majorBidi"/>
            <w:color w:val="auto"/>
            <w:sz w:val="22"/>
            <w:shd w:val="clear" w:color="auto" w:fill="FFFFFF"/>
          </w:rPr>
          <w:t>BoPo</w:t>
        </w:r>
      </w:ins>
      <w:del w:id="396" w:author="אלנה רווה" w:date="2017-01-17T12:43:00Z">
        <w:r w:rsidR="00E33084" w:rsidDel="00D16A44">
          <w:rPr>
            <w:rFonts w:asciiTheme="majorBidi" w:hAnsiTheme="majorBidi" w:cstheme="majorBidi"/>
            <w:color w:val="auto"/>
            <w:sz w:val="22"/>
            <w:shd w:val="clear" w:color="auto" w:fill="FFFFFF"/>
          </w:rPr>
          <w:delText xml:space="preserve"> </w:delText>
        </w:r>
      </w:del>
      <w:ins w:id="397" w:author="אלנה רווה" w:date="2017-01-17T12:46:00Z">
        <w:del w:id="398" w:author="adm" w:date="2017-01-18T17:06:00Z">
          <w:r w:rsidR="00931A90" w:rsidDel="0054741D">
            <w:rPr>
              <w:rFonts w:asciiTheme="majorBidi" w:hAnsiTheme="majorBidi" w:cstheme="majorBidi"/>
              <w:color w:val="auto"/>
              <w:sz w:val="22"/>
              <w:shd w:val="clear" w:color="auto" w:fill="FFFFFF"/>
            </w:rPr>
            <w:delText>BoPo</w:delText>
          </w:r>
        </w:del>
      </w:ins>
      <w:ins w:id="399" w:author="אלנה רווה" w:date="2017-01-17T12:43:00Z">
        <w:r w:rsidR="00D16A44">
          <w:rPr>
            <w:rFonts w:asciiTheme="majorBidi" w:hAnsiTheme="majorBidi" w:cstheme="majorBidi"/>
            <w:color w:val="auto"/>
            <w:sz w:val="22"/>
            <w:shd w:val="clear" w:color="auto" w:fill="FFFFFF"/>
          </w:rPr>
          <w:t xml:space="preserve"> </w:t>
        </w:r>
      </w:ins>
      <w:r w:rsidR="00E33084">
        <w:rPr>
          <w:rFonts w:asciiTheme="majorBidi" w:hAnsiTheme="majorBidi" w:cstheme="majorBidi"/>
          <w:color w:val="auto"/>
          <w:sz w:val="22"/>
          <w:shd w:val="clear" w:color="auto" w:fill="FFFFFF"/>
        </w:rPr>
        <w:t>application</w:t>
      </w:r>
      <w:r w:rsidR="00A43B3B">
        <w:rPr>
          <w:rFonts w:asciiTheme="majorBidi" w:hAnsiTheme="majorBidi" w:cstheme="majorBidi"/>
          <w:color w:val="auto"/>
          <w:sz w:val="22"/>
          <w:shd w:val="clear" w:color="auto" w:fill="FFFFFF"/>
        </w:rPr>
        <w:t xml:space="preserve"> </w:t>
      </w:r>
      <w:r>
        <w:rPr>
          <w:rFonts w:asciiTheme="majorBidi" w:hAnsiTheme="majorBidi" w:cstheme="majorBidi"/>
          <w:color w:val="auto"/>
          <w:sz w:val="22"/>
          <w:shd w:val="clear" w:color="auto" w:fill="FFFFFF"/>
        </w:rPr>
        <w:t>(</w:t>
      </w:r>
      <w:del w:id="400" w:author="אלנה רווה" w:date="2017-01-17T12:43:00Z">
        <w:r w:rsidR="00494BD3" w:rsidDel="005D0EFB">
          <w:rPr>
            <w:rFonts w:asciiTheme="majorBidi" w:hAnsiTheme="majorBidi" w:cstheme="majorBidi"/>
            <w:color w:val="auto"/>
            <w:sz w:val="22"/>
            <w:shd w:val="clear" w:color="auto" w:fill="FFFFFF"/>
          </w:rPr>
          <w:delText xml:space="preserve">for </w:delText>
        </w:r>
        <w:r w:rsidR="00A43B3B" w:rsidDel="005D0EFB">
          <w:rPr>
            <w:rFonts w:asciiTheme="majorBidi" w:hAnsiTheme="majorBidi" w:cstheme="majorBidi"/>
            <w:color w:val="auto"/>
            <w:sz w:val="22"/>
            <w:shd w:val="clear" w:color="auto" w:fill="FFFFFF"/>
          </w:rPr>
          <w:delText xml:space="preserve"> more</w:delText>
        </w:r>
      </w:del>
      <w:ins w:id="401" w:author="אלנה רווה" w:date="2017-01-17T12:43:00Z">
        <w:r w:rsidR="005D0EFB">
          <w:rPr>
            <w:rFonts w:asciiTheme="majorBidi" w:hAnsiTheme="majorBidi" w:cstheme="majorBidi"/>
            <w:color w:val="auto"/>
            <w:sz w:val="22"/>
            <w:shd w:val="clear" w:color="auto" w:fill="FFFFFF"/>
          </w:rPr>
          <w:t>for more</w:t>
        </w:r>
      </w:ins>
      <w:r w:rsidR="00A43B3B">
        <w:rPr>
          <w:rFonts w:asciiTheme="majorBidi" w:hAnsiTheme="majorBidi" w:cstheme="majorBidi"/>
          <w:color w:val="auto"/>
          <w:sz w:val="22"/>
          <w:shd w:val="clear" w:color="auto" w:fill="FFFFFF"/>
        </w:rPr>
        <w:t xml:space="preserve"> details</w:t>
      </w:r>
      <w:r w:rsidR="00854B69">
        <w:rPr>
          <w:rFonts w:asciiTheme="majorBidi" w:hAnsiTheme="majorBidi" w:cstheme="majorBidi"/>
          <w:color w:val="auto"/>
          <w:sz w:val="22"/>
          <w:shd w:val="clear" w:color="auto" w:fill="FFFFFF"/>
        </w:rPr>
        <w:t xml:space="preserve"> about </w:t>
      </w:r>
      <w:del w:id="402" w:author="אלנה רווה" w:date="2017-01-17T12:43:00Z">
        <w:r w:rsidR="00854B69" w:rsidDel="00D16A44">
          <w:rPr>
            <w:rFonts w:asciiTheme="majorBidi" w:hAnsiTheme="majorBidi" w:cstheme="majorBidi"/>
            <w:color w:val="auto"/>
            <w:sz w:val="22"/>
            <w:shd w:val="clear" w:color="auto" w:fill="FFFFFF"/>
          </w:rPr>
          <w:delText>Bopo</w:delText>
        </w:r>
      </w:del>
      <w:ins w:id="403" w:author="אלנה רווה" w:date="2017-01-17T12:46:00Z">
        <w:r w:rsidR="00931A90">
          <w:rPr>
            <w:rFonts w:asciiTheme="majorBidi" w:hAnsiTheme="majorBidi" w:cstheme="majorBidi"/>
            <w:color w:val="auto"/>
            <w:sz w:val="22"/>
            <w:shd w:val="clear" w:color="auto" w:fill="FFFFFF"/>
          </w:rPr>
          <w:t>BoPo</w:t>
        </w:r>
      </w:ins>
      <w:del w:id="404" w:author="אלנה רווה" w:date="2017-01-17T12:43:00Z">
        <w:r w:rsidR="00854B69" w:rsidDel="00D16A44">
          <w:rPr>
            <w:rFonts w:asciiTheme="majorBidi" w:hAnsiTheme="majorBidi" w:cstheme="majorBidi"/>
            <w:color w:val="auto"/>
            <w:sz w:val="22"/>
            <w:shd w:val="clear" w:color="auto" w:fill="FFFFFF"/>
          </w:rPr>
          <w:delText xml:space="preserve"> </w:delText>
        </w:r>
      </w:del>
      <w:ins w:id="405" w:author="אלנה רווה" w:date="2017-01-17T12:46:00Z">
        <w:del w:id="406" w:author="adm" w:date="2017-01-18T17:06:00Z">
          <w:r w:rsidR="00931A90" w:rsidDel="0054741D">
            <w:rPr>
              <w:rFonts w:asciiTheme="majorBidi" w:hAnsiTheme="majorBidi" w:cstheme="majorBidi"/>
              <w:color w:val="auto"/>
              <w:sz w:val="22"/>
              <w:shd w:val="clear" w:color="auto" w:fill="FFFFFF"/>
            </w:rPr>
            <w:delText>BoPo</w:delText>
          </w:r>
        </w:del>
      </w:ins>
      <w:ins w:id="407" w:author="אלנה רווה" w:date="2017-01-17T12:43:00Z">
        <w:r w:rsidR="00D16A44">
          <w:rPr>
            <w:rFonts w:asciiTheme="majorBidi" w:hAnsiTheme="majorBidi" w:cstheme="majorBidi"/>
            <w:color w:val="auto"/>
            <w:sz w:val="22"/>
            <w:shd w:val="clear" w:color="auto" w:fill="FFFFFF"/>
          </w:rPr>
          <w:t xml:space="preserve"> </w:t>
        </w:r>
      </w:ins>
      <w:r w:rsidR="00854B69">
        <w:rPr>
          <w:rFonts w:asciiTheme="majorBidi" w:hAnsiTheme="majorBidi" w:cstheme="majorBidi"/>
          <w:color w:val="auto"/>
          <w:sz w:val="22"/>
          <w:shd w:val="clear" w:color="auto" w:fill="FFFFFF"/>
        </w:rPr>
        <w:t>spe</w:t>
      </w:r>
      <w:r w:rsidR="00A43B3B">
        <w:rPr>
          <w:rFonts w:asciiTheme="majorBidi" w:hAnsiTheme="majorBidi" w:cstheme="majorBidi"/>
          <w:color w:val="auto"/>
          <w:sz w:val="22"/>
          <w:shd w:val="clear" w:color="auto" w:fill="FFFFFF"/>
        </w:rPr>
        <w:t>c see t</w:t>
      </w:r>
      <w:commentRangeStart w:id="408"/>
      <w:r w:rsidR="00A43B3B" w:rsidRPr="00A43B3B">
        <w:rPr>
          <w:rFonts w:asciiTheme="majorBidi" w:hAnsiTheme="majorBidi" w:cstheme="majorBidi"/>
          <w:color w:val="auto"/>
          <w:sz w:val="22"/>
          <w:shd w:val="clear" w:color="auto" w:fill="FFFFFF"/>
        </w:rPr>
        <w:t xml:space="preserve">he book </w:t>
      </w:r>
      <w:del w:id="409" w:author="אלנה רווה" w:date="2017-01-17T12:45:00Z">
        <w:r w:rsidR="00A43B3B" w:rsidRPr="00A43B3B" w:rsidDel="002E4814">
          <w:rPr>
            <w:rFonts w:asciiTheme="majorBidi" w:hAnsiTheme="majorBidi" w:cstheme="majorBidi"/>
            <w:color w:val="auto"/>
            <w:sz w:val="22"/>
            <w:shd w:val="clear" w:color="auto" w:fill="FFFFFF"/>
          </w:rPr>
          <w:delText>extension</w:delText>
        </w:r>
      </w:del>
      <w:commentRangeEnd w:id="408"/>
      <w:ins w:id="410" w:author="אלנה רווה" w:date="2017-01-17T12:45:00Z">
        <w:r w:rsidR="002E4814">
          <w:rPr>
            <w:rFonts w:asciiTheme="majorBidi" w:hAnsiTheme="majorBidi" w:cstheme="majorBidi"/>
            <w:color w:val="auto"/>
            <w:sz w:val="22"/>
            <w:shd w:val="clear" w:color="auto" w:fill="FFFFFF"/>
          </w:rPr>
          <w:t>Appendix</w:t>
        </w:r>
      </w:ins>
      <w:r>
        <w:rPr>
          <w:rStyle w:val="a8"/>
        </w:rPr>
        <w:commentReference w:id="408"/>
      </w:r>
      <w:r>
        <w:rPr>
          <w:rFonts w:asciiTheme="majorBidi" w:hAnsiTheme="majorBidi" w:cstheme="majorBidi"/>
          <w:color w:val="auto"/>
          <w:sz w:val="22"/>
          <w:shd w:val="clear" w:color="auto" w:fill="FFFFFF"/>
        </w:rPr>
        <w:t>).</w:t>
      </w:r>
    </w:p>
    <w:p w14:paraId="47523A32" w14:textId="7E459380" w:rsidR="003B19B4" w:rsidRDefault="003B19B4" w:rsidP="0035759C">
      <w:pPr>
        <w:spacing w:after="0" w:line="264" w:lineRule="auto"/>
        <w:ind w:left="360" w:right="0" w:firstLine="0"/>
        <w:jc w:val="left"/>
        <w:textAlignment w:val="baseline"/>
        <w:rPr>
          <w:rFonts w:asciiTheme="majorBidi" w:hAnsiTheme="majorBidi" w:cstheme="majorBidi"/>
          <w:color w:val="auto"/>
          <w:sz w:val="22"/>
        </w:rPr>
      </w:pPr>
    </w:p>
    <w:p w14:paraId="4E388A03" w14:textId="4E11C992" w:rsidR="00854B69" w:rsidRDefault="00854B69" w:rsidP="0035759C">
      <w:pPr>
        <w:spacing w:after="0" w:line="264" w:lineRule="auto"/>
        <w:ind w:left="360" w:right="0" w:firstLine="0"/>
        <w:jc w:val="left"/>
        <w:textAlignment w:val="baseline"/>
        <w:rPr>
          <w:rFonts w:asciiTheme="majorBidi" w:hAnsiTheme="majorBidi" w:cstheme="majorBidi"/>
          <w:color w:val="auto"/>
          <w:sz w:val="22"/>
        </w:rPr>
      </w:pPr>
    </w:p>
    <w:p w14:paraId="1B6EBBAF" w14:textId="77777777" w:rsidR="00854B69" w:rsidRPr="0035759C" w:rsidRDefault="00854B69" w:rsidP="0035759C">
      <w:pPr>
        <w:spacing w:after="0" w:line="264" w:lineRule="auto"/>
        <w:ind w:left="360" w:right="0" w:firstLine="0"/>
        <w:jc w:val="left"/>
        <w:textAlignment w:val="baseline"/>
        <w:rPr>
          <w:rFonts w:asciiTheme="majorBidi" w:hAnsiTheme="majorBidi" w:cstheme="majorBidi"/>
          <w:color w:val="auto"/>
          <w:sz w:val="22"/>
        </w:rPr>
      </w:pPr>
    </w:p>
    <w:p w14:paraId="6EF9EC7E" w14:textId="77777777" w:rsidR="0035759C" w:rsidRDefault="0035759C" w:rsidP="0035759C">
      <w:pPr>
        <w:spacing w:after="0" w:line="240" w:lineRule="auto"/>
        <w:ind w:left="0" w:right="0" w:firstLine="284"/>
        <w:jc w:val="left"/>
        <w:textAlignment w:val="baseline"/>
        <w:rPr>
          <w:rFonts w:asciiTheme="majorBidi" w:hAnsiTheme="majorBidi" w:cstheme="majorBidi"/>
        </w:rPr>
      </w:pPr>
      <w:commentRangeStart w:id="411"/>
      <w:r>
        <w:rPr>
          <w:rFonts w:asciiTheme="majorBidi" w:hAnsiTheme="majorBidi" w:cstheme="majorBidi"/>
          <w:b/>
          <w:bCs/>
          <w:color w:val="auto"/>
          <w:sz w:val="22"/>
        </w:rPr>
        <w:t>Front-end:</w:t>
      </w:r>
      <w:commentRangeEnd w:id="411"/>
      <w:r w:rsidR="009732C4">
        <w:rPr>
          <w:rStyle w:val="a8"/>
        </w:rPr>
        <w:commentReference w:id="411"/>
      </w:r>
      <w:r>
        <w:rPr>
          <w:rFonts w:asciiTheme="majorBidi" w:hAnsiTheme="majorBidi" w:cstheme="majorBidi"/>
        </w:rPr>
        <w:tab/>
      </w:r>
    </w:p>
    <w:p w14:paraId="04F29CEE" w14:textId="77777777" w:rsidR="0035759C" w:rsidRDefault="0035759C" w:rsidP="0035759C">
      <w:pPr>
        <w:spacing w:after="0" w:line="240" w:lineRule="auto"/>
        <w:ind w:left="0" w:right="120" w:firstLine="0"/>
        <w:jc w:val="left"/>
        <w:textAlignment w:val="baseline"/>
        <w:rPr>
          <w:rFonts w:asciiTheme="majorBidi" w:hAnsiTheme="majorBidi" w:cstheme="majorBidi"/>
          <w:b/>
          <w:bCs/>
          <w:color w:val="auto"/>
          <w:sz w:val="22"/>
        </w:rPr>
      </w:pPr>
    </w:p>
    <w:tbl>
      <w:tblPr>
        <w:tblStyle w:val="af"/>
        <w:tblpPr w:leftFromText="180" w:rightFromText="180" w:vertAnchor="text" w:horzAnchor="margin" w:tblpY="98"/>
        <w:tblW w:w="9351" w:type="dxa"/>
        <w:tblLook w:val="04A0" w:firstRow="1" w:lastRow="0" w:firstColumn="1" w:lastColumn="0" w:noHBand="0" w:noVBand="1"/>
      </w:tblPr>
      <w:tblGrid>
        <w:gridCol w:w="4495"/>
        <w:gridCol w:w="4856"/>
      </w:tblGrid>
      <w:tr w:rsidR="0035759C" w14:paraId="277DA889" w14:textId="77777777" w:rsidTr="00A43B3B">
        <w:tc>
          <w:tcPr>
            <w:tcW w:w="4495" w:type="dxa"/>
            <w:tcBorders>
              <w:top w:val="single" w:sz="4" w:space="0" w:color="auto"/>
              <w:left w:val="single" w:sz="4" w:space="0" w:color="auto"/>
              <w:bottom w:val="single" w:sz="4" w:space="0" w:color="auto"/>
              <w:right w:val="single" w:sz="4" w:space="0" w:color="auto"/>
            </w:tcBorders>
            <w:hideMark/>
          </w:tcPr>
          <w:p w14:paraId="036C4462" w14:textId="77777777" w:rsidR="00D82989" w:rsidRDefault="00D82989" w:rsidP="00ED7B99">
            <w:pPr>
              <w:spacing w:after="0" w:line="240" w:lineRule="auto"/>
              <w:ind w:left="0" w:right="120" w:firstLine="0"/>
              <w:jc w:val="left"/>
              <w:textAlignment w:val="baseline"/>
              <w:rPr>
                <w:noProof/>
                <w:lang w:bidi="ar-SA"/>
              </w:rPr>
            </w:pPr>
          </w:p>
          <w:p w14:paraId="6A7B1360" w14:textId="6B5A5498" w:rsidR="0035759C" w:rsidRDefault="0035759C" w:rsidP="00ED7B99">
            <w:pPr>
              <w:spacing w:after="0" w:line="240" w:lineRule="auto"/>
              <w:ind w:left="0" w:right="120" w:firstLine="0"/>
              <w:jc w:val="left"/>
              <w:textAlignment w:val="baseline"/>
              <w:rPr>
                <w:rFonts w:asciiTheme="majorBidi" w:hAnsiTheme="majorBidi" w:cstheme="majorBidi"/>
                <w:b/>
                <w:bCs/>
                <w:color w:val="auto"/>
              </w:rPr>
            </w:pPr>
            <w:r>
              <w:rPr>
                <w:noProof/>
                <w:lang w:bidi="ar-SA"/>
              </w:rPr>
              <w:drawing>
                <wp:inline distT="0" distB="0" distL="0" distR="0" wp14:anchorId="3198F892" wp14:editId="7B19D85B">
                  <wp:extent cx="2446616"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666" t="32667" r="39584" b="36295"/>
                          <a:stretch/>
                        </pic:blipFill>
                        <pic:spPr bwMode="auto">
                          <a:xfrm>
                            <a:off x="0" y="0"/>
                            <a:ext cx="2455473" cy="2064848"/>
                          </a:xfrm>
                          <a:prstGeom prst="rect">
                            <a:avLst/>
                          </a:prstGeom>
                          <a:ln>
                            <a:noFill/>
                          </a:ln>
                          <a:extLst>
                            <a:ext uri="{53640926-AAD7-44D8-BBD7-CCE9431645EC}">
                              <a14:shadowObscured xmlns:a14="http://schemas.microsoft.com/office/drawing/2010/main"/>
                            </a:ext>
                          </a:extLst>
                        </pic:spPr>
                      </pic:pic>
                    </a:graphicData>
                  </a:graphic>
                </wp:inline>
              </w:drawing>
            </w:r>
          </w:p>
        </w:tc>
        <w:tc>
          <w:tcPr>
            <w:tcW w:w="4856" w:type="dxa"/>
            <w:tcBorders>
              <w:top w:val="single" w:sz="4" w:space="0" w:color="auto"/>
              <w:left w:val="single" w:sz="4" w:space="0" w:color="auto"/>
              <w:bottom w:val="single" w:sz="4" w:space="0" w:color="auto"/>
              <w:right w:val="single" w:sz="4" w:space="0" w:color="auto"/>
            </w:tcBorders>
          </w:tcPr>
          <w:p w14:paraId="0EA33D91" w14:textId="77777777" w:rsidR="0035759C" w:rsidRDefault="0035759C" w:rsidP="00ED7B99">
            <w:pPr>
              <w:spacing w:after="0" w:line="240" w:lineRule="auto"/>
              <w:ind w:left="0" w:right="120" w:firstLine="0"/>
              <w:jc w:val="left"/>
              <w:textAlignment w:val="baseline"/>
              <w:rPr>
                <w:noProof/>
              </w:rPr>
            </w:pPr>
            <w:r>
              <w:rPr>
                <w:noProof/>
                <w:lang w:bidi="ar-SA"/>
              </w:rPr>
              <w:drawing>
                <wp:inline distT="0" distB="0" distL="0" distR="0" wp14:anchorId="07194DB9" wp14:editId="2D73E268">
                  <wp:extent cx="2095500" cy="245688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4065" t="18943" r="45822" b="56657"/>
                          <a:stretch/>
                        </pic:blipFill>
                        <pic:spPr bwMode="auto">
                          <a:xfrm>
                            <a:off x="0" y="0"/>
                            <a:ext cx="2115316" cy="2480118"/>
                          </a:xfrm>
                          <a:prstGeom prst="rect">
                            <a:avLst/>
                          </a:prstGeom>
                          <a:ln>
                            <a:noFill/>
                          </a:ln>
                          <a:extLst>
                            <a:ext uri="{53640926-AAD7-44D8-BBD7-CCE9431645EC}">
                              <a14:shadowObscured xmlns:a14="http://schemas.microsoft.com/office/drawing/2010/main"/>
                            </a:ext>
                          </a:extLst>
                        </pic:spPr>
                      </pic:pic>
                    </a:graphicData>
                  </a:graphic>
                </wp:inline>
              </w:drawing>
            </w:r>
          </w:p>
        </w:tc>
      </w:tr>
      <w:tr w:rsidR="0035759C" w:rsidRPr="00FB3A4A" w14:paraId="20055668" w14:textId="77777777" w:rsidTr="00A43B3B">
        <w:trPr>
          <w:trHeight w:val="70"/>
        </w:trPr>
        <w:tc>
          <w:tcPr>
            <w:tcW w:w="4495" w:type="dxa"/>
            <w:tcBorders>
              <w:top w:val="single" w:sz="4" w:space="0" w:color="auto"/>
              <w:left w:val="single" w:sz="4" w:space="0" w:color="auto"/>
              <w:bottom w:val="single" w:sz="4" w:space="0" w:color="auto"/>
              <w:right w:val="single" w:sz="4" w:space="0" w:color="auto"/>
            </w:tcBorders>
            <w:hideMark/>
          </w:tcPr>
          <w:p w14:paraId="1AB766D7" w14:textId="2A92AA49" w:rsidR="0035759C" w:rsidRPr="00FB3A4A" w:rsidRDefault="00A43B3B" w:rsidP="00ED7B99">
            <w:pPr>
              <w:spacing w:after="0" w:line="240" w:lineRule="auto"/>
              <w:ind w:left="0" w:right="120" w:firstLine="0"/>
              <w:jc w:val="left"/>
              <w:textAlignment w:val="baseline"/>
              <w:rPr>
                <w:rFonts w:asciiTheme="majorBidi" w:hAnsiTheme="majorBidi" w:cstheme="majorBidi"/>
                <w:i/>
                <w:iCs/>
                <w:color w:val="auto"/>
                <w:sz w:val="22"/>
              </w:rPr>
            </w:pPr>
            <w:r>
              <w:rPr>
                <w:rFonts w:asciiTheme="majorBidi" w:hAnsiTheme="majorBidi" w:cstheme="majorBidi"/>
                <w:i/>
                <w:iCs/>
                <w:color w:val="auto"/>
                <w:sz w:val="22"/>
              </w:rPr>
              <w:t>Fig 3.5</w:t>
            </w:r>
            <w:r w:rsidR="0035759C" w:rsidRPr="00FB3A4A">
              <w:rPr>
                <w:rFonts w:asciiTheme="majorBidi" w:hAnsiTheme="majorBidi" w:cstheme="majorBidi"/>
                <w:i/>
                <w:iCs/>
                <w:color w:val="auto"/>
                <w:sz w:val="22"/>
              </w:rPr>
              <w:t xml:space="preserve"> Adding an element</w:t>
            </w:r>
            <w:r w:rsidR="0035759C">
              <w:rPr>
                <w:rFonts w:asciiTheme="majorBidi" w:hAnsiTheme="majorBidi" w:cstheme="majorBidi"/>
                <w:i/>
                <w:iCs/>
                <w:color w:val="auto"/>
                <w:sz w:val="22"/>
              </w:rPr>
              <w:t xml:space="preserve"> called </w:t>
            </w:r>
            <w:r w:rsidR="007526F5">
              <w:rPr>
                <w:rFonts w:asciiTheme="majorBidi" w:hAnsiTheme="majorBidi" w:cstheme="majorBidi"/>
                <w:i/>
                <w:iCs/>
                <w:color w:val="auto"/>
                <w:sz w:val="22"/>
              </w:rPr>
              <w:t>“</w:t>
            </w:r>
            <w:r w:rsidR="0035759C">
              <w:rPr>
                <w:rFonts w:asciiTheme="majorBidi" w:hAnsiTheme="majorBidi" w:cstheme="majorBidi"/>
                <w:i/>
                <w:iCs/>
                <w:color w:val="auto"/>
                <w:sz w:val="22"/>
              </w:rPr>
              <w:t>ack</w:t>
            </w:r>
            <w:r w:rsidR="007526F5">
              <w:rPr>
                <w:rFonts w:asciiTheme="majorBidi" w:hAnsiTheme="majorBidi" w:cstheme="majorBidi"/>
                <w:i/>
                <w:iCs/>
                <w:color w:val="auto"/>
                <w:sz w:val="22"/>
              </w:rPr>
              <w:t>”</w:t>
            </w:r>
            <w:r w:rsidR="0035759C">
              <w:rPr>
                <w:rFonts w:asciiTheme="majorBidi" w:hAnsiTheme="majorBidi" w:cstheme="majorBidi"/>
                <w:i/>
                <w:iCs/>
                <w:color w:val="auto"/>
                <w:sz w:val="22"/>
              </w:rPr>
              <w:t xml:space="preserve">  to “create New Event” screen .</w:t>
            </w:r>
          </w:p>
        </w:tc>
        <w:tc>
          <w:tcPr>
            <w:tcW w:w="4856" w:type="dxa"/>
            <w:tcBorders>
              <w:top w:val="single" w:sz="4" w:space="0" w:color="auto"/>
              <w:left w:val="single" w:sz="4" w:space="0" w:color="auto"/>
              <w:bottom w:val="single" w:sz="4" w:space="0" w:color="auto"/>
              <w:right w:val="single" w:sz="4" w:space="0" w:color="auto"/>
            </w:tcBorders>
          </w:tcPr>
          <w:p w14:paraId="08F0FC22" w14:textId="48F2F199" w:rsidR="0035759C" w:rsidRPr="00FB3A4A" w:rsidRDefault="00A43B3B" w:rsidP="00ED7B99">
            <w:pPr>
              <w:spacing w:after="0" w:line="240" w:lineRule="auto"/>
              <w:ind w:left="0" w:right="120" w:firstLine="0"/>
              <w:jc w:val="left"/>
              <w:textAlignment w:val="baseline"/>
              <w:rPr>
                <w:rFonts w:asciiTheme="majorBidi" w:hAnsiTheme="majorBidi" w:cstheme="majorBidi"/>
                <w:i/>
                <w:iCs/>
                <w:color w:val="auto"/>
                <w:sz w:val="22"/>
              </w:rPr>
            </w:pPr>
            <w:r>
              <w:rPr>
                <w:rFonts w:asciiTheme="majorBidi" w:hAnsiTheme="majorBidi" w:cstheme="majorBidi"/>
                <w:i/>
                <w:iCs/>
                <w:color w:val="auto"/>
                <w:sz w:val="22"/>
              </w:rPr>
              <w:t xml:space="preserve">Fig3.6 The “Create New Event “Screen   after adding  the </w:t>
            </w:r>
            <w:r w:rsidR="007526F5">
              <w:rPr>
                <w:rFonts w:asciiTheme="majorBidi" w:hAnsiTheme="majorBidi" w:cstheme="majorBidi"/>
                <w:i/>
                <w:iCs/>
                <w:color w:val="auto"/>
                <w:sz w:val="22"/>
              </w:rPr>
              <w:t>“</w:t>
            </w:r>
            <w:r>
              <w:rPr>
                <w:rFonts w:asciiTheme="majorBidi" w:hAnsiTheme="majorBidi" w:cstheme="majorBidi"/>
                <w:i/>
                <w:iCs/>
                <w:color w:val="auto"/>
                <w:sz w:val="22"/>
              </w:rPr>
              <w:t>Ack</w:t>
            </w:r>
            <w:r w:rsidR="007526F5">
              <w:rPr>
                <w:rFonts w:asciiTheme="majorBidi" w:hAnsiTheme="majorBidi" w:cstheme="majorBidi"/>
                <w:i/>
                <w:iCs/>
                <w:color w:val="auto"/>
                <w:sz w:val="22"/>
              </w:rPr>
              <w:t>”</w:t>
            </w:r>
          </w:p>
        </w:tc>
      </w:tr>
    </w:tbl>
    <w:p w14:paraId="07D09426" w14:textId="77777777" w:rsidR="0035759C" w:rsidRDefault="0035759C" w:rsidP="0035759C"/>
    <w:p w14:paraId="67D02A67" w14:textId="77777777" w:rsidR="0035759C" w:rsidRDefault="0035759C" w:rsidP="0035759C">
      <w:pPr>
        <w:spacing w:after="0" w:line="240" w:lineRule="auto"/>
        <w:ind w:left="0" w:right="0" w:firstLine="284"/>
        <w:jc w:val="left"/>
        <w:textAlignment w:val="baseline"/>
        <w:rPr>
          <w:rFonts w:asciiTheme="majorBidi" w:hAnsiTheme="majorBidi" w:cstheme="majorBidi"/>
          <w:b/>
          <w:bCs/>
          <w:color w:val="auto"/>
          <w:sz w:val="22"/>
        </w:rPr>
      </w:pPr>
      <w:commentRangeStart w:id="412"/>
      <w:r>
        <w:rPr>
          <w:rFonts w:asciiTheme="majorBidi" w:hAnsiTheme="majorBidi" w:cstheme="majorBidi"/>
          <w:b/>
          <w:bCs/>
          <w:color w:val="auto"/>
          <w:sz w:val="22"/>
        </w:rPr>
        <w:t>Back</w:t>
      </w:r>
      <w:r w:rsidRPr="00AC1FEB">
        <w:rPr>
          <w:rFonts w:asciiTheme="majorBidi" w:hAnsiTheme="majorBidi" w:cstheme="majorBidi"/>
          <w:b/>
          <w:bCs/>
          <w:color w:val="auto"/>
          <w:sz w:val="22"/>
        </w:rPr>
        <w:t xml:space="preserve">-end: </w:t>
      </w:r>
      <w:commentRangeEnd w:id="412"/>
      <w:r w:rsidR="009732C4">
        <w:rPr>
          <w:rStyle w:val="a8"/>
        </w:rPr>
        <w:commentReference w:id="412"/>
      </w:r>
    </w:p>
    <w:p w14:paraId="319752C4" w14:textId="74077611" w:rsidR="0035759C" w:rsidRPr="00A43B3B" w:rsidRDefault="00A43B3B" w:rsidP="00B7073E">
      <w:pPr>
        <w:spacing w:after="0" w:line="240" w:lineRule="auto"/>
        <w:ind w:left="720" w:right="120" w:firstLine="0"/>
        <w:textAlignment w:val="baseline"/>
        <w:rPr>
          <w:rFonts w:asciiTheme="majorBidi" w:hAnsiTheme="majorBidi" w:cstheme="majorBidi"/>
          <w:color w:val="auto"/>
          <w:sz w:val="22"/>
        </w:rPr>
      </w:pPr>
      <w:r>
        <w:rPr>
          <w:rFonts w:asciiTheme="majorBidi" w:hAnsiTheme="majorBidi" w:cstheme="majorBidi"/>
          <w:color w:val="auto"/>
          <w:sz w:val="22"/>
        </w:rPr>
        <w:t>In the Back-end we prepar</w:t>
      </w:r>
      <w:r w:rsidR="006F7B2B">
        <w:rPr>
          <w:rFonts w:asciiTheme="majorBidi" w:hAnsiTheme="majorBidi" w:cstheme="majorBidi"/>
          <w:color w:val="auto"/>
          <w:sz w:val="22"/>
        </w:rPr>
        <w:t>e</w:t>
      </w:r>
      <w:r>
        <w:rPr>
          <w:rFonts w:asciiTheme="majorBidi" w:hAnsiTheme="majorBidi" w:cstheme="majorBidi"/>
          <w:color w:val="auto"/>
          <w:sz w:val="22"/>
        </w:rPr>
        <w:t xml:space="preserve"> the Program Graph the screen Name “Create New Event”</w:t>
      </w:r>
      <w:r w:rsidR="001F4E1A">
        <w:rPr>
          <w:rFonts w:asciiTheme="majorBidi" w:hAnsiTheme="majorBidi" w:cstheme="majorBidi"/>
          <w:color w:val="auto"/>
          <w:sz w:val="22"/>
        </w:rPr>
        <w:t xml:space="preserve"> is a state in the Graph.</w:t>
      </w:r>
      <w:r w:rsidR="0035759C" w:rsidRPr="00A43B3B">
        <w:rPr>
          <w:rFonts w:asciiTheme="majorBidi" w:hAnsiTheme="majorBidi" w:cstheme="majorBidi"/>
          <w:color w:val="auto"/>
          <w:sz w:val="22"/>
        </w:rPr>
        <w:tab/>
      </w:r>
    </w:p>
    <w:tbl>
      <w:tblPr>
        <w:tblStyle w:val="af"/>
        <w:tblpPr w:leftFromText="180" w:rightFromText="180" w:vertAnchor="text" w:horzAnchor="margin" w:tblpY="49"/>
        <w:tblW w:w="0" w:type="auto"/>
        <w:tblLook w:val="04A0" w:firstRow="1" w:lastRow="0" w:firstColumn="1" w:lastColumn="0" w:noHBand="0" w:noVBand="1"/>
      </w:tblPr>
      <w:tblGrid>
        <w:gridCol w:w="3794"/>
        <w:gridCol w:w="5126"/>
      </w:tblGrid>
      <w:tr w:rsidR="0035759C" w14:paraId="445A923A" w14:textId="77777777" w:rsidTr="00ED7B99">
        <w:tc>
          <w:tcPr>
            <w:tcW w:w="3794" w:type="dxa"/>
            <w:tcBorders>
              <w:top w:val="single" w:sz="4" w:space="0" w:color="auto"/>
              <w:left w:val="single" w:sz="4" w:space="0" w:color="auto"/>
              <w:bottom w:val="single" w:sz="4" w:space="0" w:color="auto"/>
              <w:right w:val="single" w:sz="4" w:space="0" w:color="auto"/>
            </w:tcBorders>
          </w:tcPr>
          <w:p w14:paraId="154EFD0D"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48000" behindDoc="0" locked="0" layoutInCell="1" allowOverlap="1" wp14:anchorId="2E15EAEB" wp14:editId="19E203A1">
                      <wp:simplePos x="0" y="0"/>
                      <wp:positionH relativeFrom="column">
                        <wp:posOffset>913130</wp:posOffset>
                      </wp:positionH>
                      <wp:positionV relativeFrom="paragraph">
                        <wp:posOffset>106045</wp:posOffset>
                      </wp:positionV>
                      <wp:extent cx="981075" cy="25717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981075" cy="257175"/>
                              </a:xfrm>
                              <a:prstGeom prst="rect">
                                <a:avLst/>
                              </a:prstGeom>
                              <a:solidFill>
                                <a:schemeClr val="lt1"/>
                              </a:solidFill>
                              <a:ln w="6350">
                                <a:solidFill>
                                  <a:schemeClr val="bg1"/>
                                </a:solidFill>
                              </a:ln>
                            </wps:spPr>
                            <wps:txbx>
                              <w:txbxContent>
                                <w:p w14:paraId="394E7233" w14:textId="77777777" w:rsidR="003F5ADE" w:rsidRDefault="003F5ADE" w:rsidP="0035759C">
                                  <w:pPr>
                                    <w:spacing w:line="360" w:lineRule="auto"/>
                                    <w:ind w:left="0" w:right="0" w:firstLine="0"/>
                                    <w:jc w:val="left"/>
                                  </w:pPr>
                                  <w:r>
                                    <w:t>Go:(ack=off)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15EAEB" id="_x0000_t202" coordsize="21600,21600" o:spt="202" path="m,l,21600r21600,l21600,xe">
                      <v:stroke joinstyle="miter"/>
                      <v:path gradientshapeok="t" o:connecttype="rect"/>
                    </v:shapetype>
                    <v:shape id="Text Box 16" o:spid="_x0000_s1026" type="#_x0000_t202" style="position:absolute;margin-left:71.9pt;margin-top:8.35pt;width:77.25pt;height:20.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" fillcolor="white [3201]" strokecolor="white [3212]" strokeweight=".5pt">
                      <v:textbox>
                        <w:txbxContent>
                          <w:p w14:paraId="394E7233" w14:textId="77777777" w:rsidR="003F5ADE" w:rsidRDefault="003F5ADE" w:rsidP="0035759C">
                            <w:pPr>
                              <w:spacing w:line="360" w:lineRule="auto"/>
                              <w:ind w:left="0" w:right="0" w:firstLine="0"/>
                              <w:jc w:val="left"/>
                            </w:pPr>
                            <w:r>
                              <w:t>Go:(ack=off)</w:t>
                            </w:r>
                          </w:p>
                        </w:txbxContent>
                      </v:textbox>
                    </v:shape>
                  </w:pict>
                </mc:Fallback>
              </mc:AlternateContent>
            </w:r>
          </w:p>
          <w:p w14:paraId="124E9904"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45952" behindDoc="0" locked="0" layoutInCell="1" allowOverlap="1" wp14:anchorId="0EB1EB31" wp14:editId="5A987703">
                      <wp:simplePos x="0" y="0"/>
                      <wp:positionH relativeFrom="column">
                        <wp:posOffset>728345</wp:posOffset>
                      </wp:positionH>
                      <wp:positionV relativeFrom="paragraph">
                        <wp:posOffset>62865</wp:posOffset>
                      </wp:positionV>
                      <wp:extent cx="152400" cy="180975"/>
                      <wp:effectExtent l="0" t="0" r="76200" b="47625"/>
                      <wp:wrapNone/>
                      <wp:docPr id="15" name="Straight Arrow Connector 15"/>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1AED60" id="_x0000_t32" coordsize="21600,21600" o:spt="32" o:oned="t" path="m,l21600,21600e" filled="f">
                      <v:path arrowok="t" fillok="f" o:connecttype="none"/>
                      <o:lock v:ext="edit" shapetype="t"/>
                    </v:shapetype>
                    <v:shape id="Straight Arrow Connector 15" o:spid="_x0000_s1026" type="#_x0000_t32" style="position:absolute;left:0;text-align:left;margin-left:57.35pt;margin-top:4.95pt;width:12pt;height:14.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650048" behindDoc="0" locked="0" layoutInCell="1" allowOverlap="1" wp14:anchorId="261AA17B" wp14:editId="66B1BB08">
                      <wp:simplePos x="0" y="0"/>
                      <wp:positionH relativeFrom="column">
                        <wp:posOffset>1513205</wp:posOffset>
                      </wp:positionH>
                      <wp:positionV relativeFrom="paragraph">
                        <wp:posOffset>731520</wp:posOffset>
                      </wp:positionV>
                      <wp:extent cx="742950" cy="47625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742950" cy="476250"/>
                              </a:xfrm>
                              <a:prstGeom prst="rect">
                                <a:avLst/>
                              </a:prstGeom>
                              <a:solidFill>
                                <a:schemeClr val="lt1"/>
                              </a:solidFill>
                              <a:ln w="6350">
                                <a:solidFill>
                                  <a:schemeClr val="bg1"/>
                                </a:solidFill>
                              </a:ln>
                            </wps:spPr>
                            <wps:txbx>
                              <w:txbxContent>
                                <w:p w14:paraId="117FF3D5" w14:textId="77777777" w:rsidR="003F5ADE" w:rsidRDefault="003F5ADE" w:rsidP="0035759C">
                                  <w:pPr>
                                    <w:spacing w:line="360" w:lineRule="auto"/>
                                    <w:ind w:left="0" w:right="0" w:firstLine="0"/>
                                    <w:jc w:val="left"/>
                                  </w:pPr>
                                  <w:r>
                                    <w:t>(ack=off)</w:t>
                                  </w:r>
                                </w:p>
                                <w:p w14:paraId="74B9FC08" w14:textId="77777777" w:rsidR="003F5ADE" w:rsidRDefault="003F5ADE" w:rsidP="0035759C">
                                  <w:pPr>
                                    <w:spacing w:line="360" w:lineRule="auto"/>
                                    <w:ind w:left="0" w:right="0" w:firstLine="0"/>
                                    <w:jc w:val="left"/>
                                  </w:pPr>
                                  <w:r>
                                    <w:t>{ack=on}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AA17B" id="Text Box 19" o:spid="_x0000_s1027" type="#_x0000_t202" style="position:absolute;margin-left:119.15pt;margin-top:57.6pt;width:58.5pt;height:3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" fillcolor="white [3201]" strokecolor="white [3212]" strokeweight=".5pt">
                      <v:textbox>
                        <w:txbxContent>
                          <w:p w14:paraId="117FF3D5" w14:textId="77777777" w:rsidR="003F5ADE" w:rsidRDefault="003F5ADE" w:rsidP="0035759C">
                            <w:pPr>
                              <w:spacing w:line="360" w:lineRule="auto"/>
                              <w:ind w:left="0" w:right="0" w:firstLine="0"/>
                              <w:jc w:val="left"/>
                            </w:pPr>
                            <w:r>
                              <w:t>(ack=off)</w:t>
                            </w:r>
                          </w:p>
                          <w:p w14:paraId="74B9FC08" w14:textId="77777777" w:rsidR="003F5ADE" w:rsidRDefault="003F5ADE" w:rsidP="0035759C">
                            <w:pPr>
                              <w:spacing w:line="360" w:lineRule="auto"/>
                              <w:ind w:left="0" w:right="0" w:firstLine="0"/>
                              <w:jc w:val="left"/>
                            </w:pPr>
                            <w:r>
                              <w:t>{ack=on}</w:t>
                            </w:r>
                          </w:p>
                        </w:txbxContent>
                      </v:textbox>
                    </v:shape>
                  </w:pict>
                </mc:Fallback>
              </mc:AlternateContent>
            </w:r>
            <w:r>
              <w:rPr>
                <w:noProof/>
                <w:lang w:bidi="ar-SA"/>
              </w:rPr>
              <mc:AlternateContent>
                <mc:Choice Requires="wps">
                  <w:drawing>
                    <wp:anchor distT="0" distB="0" distL="114300" distR="114300" simplePos="0" relativeHeight="251651072" behindDoc="0" locked="0" layoutInCell="1" allowOverlap="1" wp14:anchorId="4B610975" wp14:editId="64B4A864">
                      <wp:simplePos x="0" y="0"/>
                      <wp:positionH relativeFrom="column">
                        <wp:posOffset>274955</wp:posOffset>
                      </wp:positionH>
                      <wp:positionV relativeFrom="paragraph">
                        <wp:posOffset>737870</wp:posOffset>
                      </wp:positionV>
                      <wp:extent cx="742950" cy="476250"/>
                      <wp:effectExtent l="0" t="0" r="19050" b="19050"/>
                      <wp:wrapNone/>
                      <wp:docPr id="25" name="Text Box 25"/>
                      <wp:cNvGraphicFramePr/>
                      <a:graphic xmlns:a="http://schemas.openxmlformats.org/drawingml/2006/main">
                        <a:graphicData uri="http://schemas.microsoft.com/office/word/2010/wordprocessingShape">
                          <wps:wsp>
                            <wps:cNvSpPr txBox="1"/>
                            <wps:spPr>
                              <a:xfrm>
                                <a:off x="0" y="0"/>
                                <a:ext cx="742950" cy="476250"/>
                              </a:xfrm>
                              <a:prstGeom prst="rect">
                                <a:avLst/>
                              </a:prstGeom>
                              <a:solidFill>
                                <a:schemeClr val="lt1"/>
                              </a:solidFill>
                              <a:ln w="6350">
                                <a:solidFill>
                                  <a:schemeClr val="bg1"/>
                                </a:solidFill>
                              </a:ln>
                            </wps:spPr>
                            <wps:txbx>
                              <w:txbxContent>
                                <w:p w14:paraId="1E06ADF4" w14:textId="77777777" w:rsidR="003F5ADE" w:rsidRDefault="003F5ADE" w:rsidP="0035759C">
                                  <w:pPr>
                                    <w:spacing w:line="360" w:lineRule="auto"/>
                                    <w:ind w:left="0" w:right="0" w:firstLine="0"/>
                                    <w:jc w:val="left"/>
                                  </w:pPr>
                                  <w:r>
                                    <w:t>(ack=on)</w:t>
                                  </w:r>
                                </w:p>
                                <w:p w14:paraId="014C249D" w14:textId="77777777" w:rsidR="003F5ADE" w:rsidRDefault="003F5ADE" w:rsidP="0035759C">
                                  <w:pPr>
                                    <w:spacing w:line="360" w:lineRule="auto"/>
                                    <w:ind w:left="0" w:right="0" w:firstLine="0"/>
                                    <w:jc w:val="left"/>
                                  </w:pPr>
                                  <w:r>
                                    <w:t>{ack=off}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10975" id="Text Box 25" o:spid="_x0000_s1028" type="#_x0000_t202" style="position:absolute;margin-left:21.65pt;margin-top:58.1pt;width:58.5pt;height:3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" fillcolor="white [3201]" strokecolor="white [3212]" strokeweight=".5pt">
                      <v:textbox>
                        <w:txbxContent>
                          <w:p w14:paraId="1E06ADF4" w14:textId="77777777" w:rsidR="003F5ADE" w:rsidRDefault="003F5ADE" w:rsidP="0035759C">
                            <w:pPr>
                              <w:spacing w:line="360" w:lineRule="auto"/>
                              <w:ind w:left="0" w:right="0" w:firstLine="0"/>
                              <w:jc w:val="left"/>
                            </w:pPr>
                            <w:r>
                              <w:t>(ack=on)</w:t>
                            </w:r>
                          </w:p>
                          <w:p w14:paraId="014C249D" w14:textId="77777777" w:rsidR="003F5ADE" w:rsidRDefault="003F5ADE" w:rsidP="0035759C">
                            <w:pPr>
                              <w:spacing w:line="360" w:lineRule="auto"/>
                              <w:ind w:left="0" w:right="0" w:firstLine="0"/>
                              <w:jc w:val="left"/>
                            </w:pPr>
                            <w:r>
                              <w:t>{ack=off}</w:t>
                            </w:r>
                          </w:p>
                        </w:txbxContent>
                      </v:textbox>
                    </v:shape>
                  </w:pict>
                </mc:Fallback>
              </mc:AlternateContent>
            </w:r>
          </w:p>
          <w:p w14:paraId="6C50F841"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44928" behindDoc="0" locked="0" layoutInCell="1" allowOverlap="1" wp14:anchorId="01ACEAD6" wp14:editId="61B9B36F">
                      <wp:simplePos x="0" y="0"/>
                      <wp:positionH relativeFrom="column">
                        <wp:posOffset>485140</wp:posOffset>
                      </wp:positionH>
                      <wp:positionV relativeFrom="paragraph">
                        <wp:posOffset>138430</wp:posOffset>
                      </wp:positionV>
                      <wp:extent cx="1676400" cy="323850"/>
                      <wp:effectExtent l="0" t="0" r="19050" b="19050"/>
                      <wp:wrapNone/>
                      <wp:docPr id="14" name="Oval 14"/>
                      <wp:cNvGraphicFramePr/>
                      <a:graphic xmlns:a="http://schemas.openxmlformats.org/drawingml/2006/main">
                        <a:graphicData uri="http://schemas.microsoft.com/office/word/2010/wordprocessingShape">
                          <wps:wsp>
                            <wps:cNvSpPr/>
                            <wps:spPr>
                              <a:xfrm>
                                <a:off x="0" y="0"/>
                                <a:ext cx="1676400"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61254CA3" w14:textId="77777777" w:rsidR="003F5ADE" w:rsidRDefault="003F5ADE" w:rsidP="0035759C">
                                  <w:pPr>
                                    <w:spacing w:after="0" w:line="240" w:lineRule="auto"/>
                                    <w:ind w:left="0" w:right="0" w:firstLine="0"/>
                                    <w:jc w:val="left"/>
                                  </w:pPr>
                                  <w:r>
                                    <w:t>CreateNewEvent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CEAD6" id="Oval 14" o:spid="_x0000_s1029" style="position:absolute;margin-left:38.2pt;margin-top:10.9pt;width:132pt;height:2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" fillcolor="white [3201]" strokecolor="black [3200]" strokeweight="1pt">
                      <v:stroke joinstyle="miter"/>
                      <v:textbox>
                        <w:txbxContent>
                          <w:p w14:paraId="61254CA3" w14:textId="77777777" w:rsidR="003F5ADE" w:rsidRDefault="003F5ADE" w:rsidP="0035759C">
                            <w:pPr>
                              <w:spacing w:after="0" w:line="240" w:lineRule="auto"/>
                              <w:ind w:left="0" w:right="0" w:firstLine="0"/>
                              <w:jc w:val="left"/>
                            </w:pPr>
                            <w:r>
                              <w:t>CreateNewEvent</w:t>
                            </w:r>
                          </w:p>
                        </w:txbxContent>
                      </v:textbox>
                    </v:oval>
                  </w:pict>
                </mc:Fallback>
              </mc:AlternateContent>
            </w:r>
          </w:p>
          <w:p w14:paraId="7950D297"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2CABEA29"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46976" behindDoc="0" locked="0" layoutInCell="1" allowOverlap="1" wp14:anchorId="2C25A329" wp14:editId="3AF133B6">
                      <wp:simplePos x="0" y="0"/>
                      <wp:positionH relativeFrom="column">
                        <wp:posOffset>1647190</wp:posOffset>
                      </wp:positionH>
                      <wp:positionV relativeFrom="paragraph">
                        <wp:posOffset>74931</wp:posOffset>
                      </wp:positionV>
                      <wp:extent cx="247650" cy="95250"/>
                      <wp:effectExtent l="38100" t="0" r="342900" b="95250"/>
                      <wp:wrapNone/>
                      <wp:docPr id="17" name="Connector: Curved 17"/>
                      <wp:cNvGraphicFramePr/>
                      <a:graphic xmlns:a="http://schemas.openxmlformats.org/drawingml/2006/main">
                        <a:graphicData uri="http://schemas.microsoft.com/office/word/2010/wordprocessingShape">
                          <wps:wsp>
                            <wps:cNvCnPr/>
                            <wps:spPr>
                              <a:xfrm flipH="1">
                                <a:off x="0" y="0"/>
                                <a:ext cx="247650" cy="95250"/>
                              </a:xfrm>
                              <a:prstGeom prst="curvedConnector3">
                                <a:avLst>
                                  <a:gd name="adj1" fmla="val -13928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CA4A1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7" o:spid="_x0000_s1026" type="#_x0000_t38" style="position:absolute;left:0;text-align:left;margin-left:129.7pt;margin-top:5.9pt;width:19.5pt;height:7.5pt;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" adj="-30086"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649024" behindDoc="0" locked="0" layoutInCell="1" allowOverlap="1" wp14:anchorId="5259A276" wp14:editId="53BA5E6F">
                      <wp:simplePos x="0" y="0"/>
                      <wp:positionH relativeFrom="column">
                        <wp:posOffset>894715</wp:posOffset>
                      </wp:positionH>
                      <wp:positionV relativeFrom="paragraph">
                        <wp:posOffset>132080</wp:posOffset>
                      </wp:positionV>
                      <wp:extent cx="276225" cy="47625"/>
                      <wp:effectExtent l="533400" t="38100" r="9525" b="85725"/>
                      <wp:wrapNone/>
                      <wp:docPr id="23" name="Connector: Curved 23"/>
                      <wp:cNvGraphicFramePr/>
                      <a:graphic xmlns:a="http://schemas.openxmlformats.org/drawingml/2006/main">
                        <a:graphicData uri="http://schemas.microsoft.com/office/word/2010/wordprocessingShape">
                          <wps:wsp>
                            <wps:cNvCnPr/>
                            <wps:spPr>
                              <a:xfrm>
                                <a:off x="0" y="0"/>
                                <a:ext cx="276225" cy="47625"/>
                              </a:xfrm>
                              <a:prstGeom prst="curvedConnector3">
                                <a:avLst>
                                  <a:gd name="adj1" fmla="val -1912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24CEE" id="Connector: Curved 23" o:spid="_x0000_s1026" type="#_x0000_t38" style="position:absolute;left:0;text-align:left;margin-left:70.45pt;margin-top:10.4pt;width:21.75pt;height:3.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" adj="-41315" strokecolor="black [3200]" strokeweight=".5pt">
                      <v:stroke endarrow="block" joinstyle="miter"/>
                    </v:shape>
                  </w:pict>
                </mc:Fallback>
              </mc:AlternateContent>
            </w:r>
          </w:p>
          <w:p w14:paraId="5A42F1BF"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554117D5"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3D3C325A"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496476B8"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2E2B4A62"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4DD16DC3" w14:textId="77777777" w:rsidR="0035759C" w:rsidRDefault="0035759C" w:rsidP="00ED7B99">
            <w:pPr>
              <w:spacing w:after="0" w:line="240" w:lineRule="auto"/>
              <w:ind w:left="0" w:right="120" w:firstLine="0"/>
              <w:jc w:val="left"/>
              <w:textAlignment w:val="baseline"/>
              <w:rPr>
                <w:rFonts w:asciiTheme="majorBidi" w:hAnsiTheme="majorBidi" w:cstheme="majorBidi"/>
                <w:b/>
                <w:bCs/>
                <w:color w:val="auto"/>
                <w:sz w:val="22"/>
              </w:rPr>
            </w:pPr>
          </w:p>
        </w:tc>
        <w:tc>
          <w:tcPr>
            <w:tcW w:w="5126" w:type="dxa"/>
            <w:tcBorders>
              <w:top w:val="single" w:sz="4" w:space="0" w:color="auto"/>
              <w:left w:val="single" w:sz="4" w:space="0" w:color="auto"/>
              <w:bottom w:val="single" w:sz="4" w:space="0" w:color="auto"/>
              <w:right w:val="single" w:sz="4" w:space="0" w:color="auto"/>
            </w:tcBorders>
          </w:tcPr>
          <w:p w14:paraId="766CBBB6" w14:textId="75D816B8" w:rsidR="0035759C" w:rsidRPr="00A40D9B" w:rsidRDefault="00A40D9B" w:rsidP="00ED7B99">
            <w:pPr>
              <w:spacing w:after="0" w:line="240" w:lineRule="auto"/>
              <w:ind w:left="0" w:right="120" w:firstLine="0"/>
              <w:jc w:val="left"/>
              <w:textAlignment w:val="baseline"/>
              <w:rPr>
                <w:rFonts w:ascii="Courier New" w:hAnsi="Courier New" w:cs="Courier New"/>
                <w:b/>
                <w:bCs/>
                <w:color w:val="auto"/>
                <w:szCs w:val="20"/>
                <w:highlight w:val="yellow"/>
                <w:rPrChange w:id="413" w:author="Ahmad Mnasra" w:date="2017-01-20T10:52:00Z">
                  <w:rPr>
                    <w:rFonts w:ascii="Courier New" w:hAnsi="Courier New" w:cs="Courier New"/>
                    <w:b/>
                    <w:bCs/>
                    <w:color w:val="auto"/>
                    <w:szCs w:val="20"/>
                  </w:rPr>
                </w:rPrChange>
              </w:rPr>
            </w:pPr>
            <w:del w:id="414" w:author="Ahmad Mnasra" w:date="2017-01-20T10:52:00Z">
              <w:r w:rsidRPr="00A40D9B" w:rsidDel="00A40D9B">
                <w:rPr>
                  <w:rFonts w:ascii="Courier New" w:hAnsi="Courier New" w:cs="Courier New"/>
                  <w:b/>
                  <w:bCs/>
                  <w:color w:val="auto"/>
                  <w:szCs w:val="20"/>
                  <w:highlight w:val="yellow"/>
                  <w:rPrChange w:id="415" w:author="Ahmad Mnasra" w:date="2017-01-20T10:52:00Z">
                    <w:rPr>
                      <w:rFonts w:ascii="Courier New" w:hAnsi="Courier New" w:cs="Courier New"/>
                      <w:b/>
                      <w:bCs/>
                      <w:color w:val="auto"/>
                      <w:szCs w:val="20"/>
                    </w:rPr>
                  </w:rPrChange>
                </w:rPr>
                <w:delText>M</w:delText>
              </w:r>
              <w:r w:rsidR="0035759C" w:rsidRPr="00A40D9B" w:rsidDel="00A40D9B">
                <w:rPr>
                  <w:rFonts w:ascii="Courier New" w:hAnsi="Courier New" w:cs="Courier New"/>
                  <w:b/>
                  <w:bCs/>
                  <w:color w:val="auto"/>
                  <w:szCs w:val="20"/>
                  <w:highlight w:val="yellow"/>
                  <w:rPrChange w:id="416" w:author="Ahmad Mnasra" w:date="2017-01-20T10:52:00Z">
                    <w:rPr>
                      <w:rFonts w:ascii="Courier New" w:hAnsi="Courier New" w:cs="Courier New"/>
                      <w:b/>
                      <w:bCs/>
                      <w:color w:val="auto"/>
                      <w:szCs w:val="20"/>
                    </w:rPr>
                  </w:rPrChange>
                </w:rPr>
                <w:delText>y</w:delText>
              </w:r>
            </w:del>
            <w:ins w:id="417" w:author="Ahmad Mnasra" w:date="2017-01-20T10:52:00Z">
              <w:r w:rsidRPr="00A40D9B">
                <w:rPr>
                  <w:rFonts w:ascii="Courier New" w:hAnsi="Courier New" w:cs="Courier New"/>
                  <w:b/>
                  <w:bCs/>
                  <w:color w:val="auto"/>
                  <w:szCs w:val="20"/>
                  <w:highlight w:val="yellow"/>
                  <w:rPrChange w:id="418" w:author="Ahmad Mnasra" w:date="2017-01-20T10:52:00Z">
                    <w:rPr>
                      <w:rFonts w:ascii="Courier New" w:hAnsi="Courier New" w:cs="Courier New"/>
                      <w:b/>
                      <w:bCs/>
                      <w:color w:val="auto"/>
                      <w:szCs w:val="20"/>
                    </w:rPr>
                  </w:rPrChange>
                </w:rPr>
                <w:t>m</w:t>
              </w:r>
            </w:ins>
            <w:r w:rsidR="0035759C" w:rsidRPr="00A40D9B">
              <w:rPr>
                <w:rFonts w:ascii="Courier New" w:hAnsi="Courier New" w:cs="Courier New"/>
                <w:b/>
                <w:bCs/>
                <w:color w:val="auto"/>
                <w:szCs w:val="20"/>
                <w:highlight w:val="yellow"/>
                <w:rPrChange w:id="419" w:author="Ahmad Mnasra" w:date="2017-01-20T10:52:00Z">
                  <w:rPr>
                    <w:rFonts w:ascii="Courier New" w:hAnsi="Courier New" w:cs="Courier New"/>
                    <w:b/>
                    <w:bCs/>
                    <w:color w:val="auto"/>
                    <w:szCs w:val="20"/>
                  </w:rPr>
                </w:rPrChange>
              </w:rPr>
              <w:t>type</w:t>
            </w:r>
            <w:ins w:id="420" w:author="Ahmad Mnasra" w:date="2017-01-20T10:52:00Z">
              <w:r w:rsidRPr="00A40D9B">
                <w:rPr>
                  <w:rFonts w:ascii="Courier New" w:hAnsi="Courier New" w:cs="Courier New"/>
                  <w:b/>
                  <w:bCs/>
                  <w:color w:val="auto"/>
                  <w:szCs w:val="20"/>
                  <w:highlight w:val="yellow"/>
                  <w:rPrChange w:id="421" w:author="Ahmad Mnasra" w:date="2017-01-20T10:52:00Z">
                    <w:rPr>
                      <w:rFonts w:ascii="Courier New" w:hAnsi="Courier New" w:cs="Courier New"/>
                      <w:b/>
                      <w:bCs/>
                      <w:color w:val="auto"/>
                      <w:szCs w:val="20"/>
                    </w:rPr>
                  </w:rPrChange>
                </w:rPr>
                <w:t>=</w:t>
              </w:r>
            </w:ins>
            <w:r w:rsidR="0035759C" w:rsidRPr="00A40D9B">
              <w:rPr>
                <w:rFonts w:ascii="Courier New" w:hAnsi="Courier New" w:cs="Courier New"/>
                <w:b/>
                <w:bCs/>
                <w:color w:val="auto"/>
                <w:szCs w:val="20"/>
                <w:highlight w:val="yellow"/>
                <w:rPrChange w:id="422" w:author="Ahmad Mnasra" w:date="2017-01-20T10:52:00Z">
                  <w:rPr>
                    <w:rFonts w:ascii="Courier New" w:hAnsi="Courier New" w:cs="Courier New"/>
                    <w:b/>
                    <w:bCs/>
                    <w:color w:val="auto"/>
                    <w:szCs w:val="20"/>
                  </w:rPr>
                </w:rPrChange>
              </w:rPr>
              <w:t>{OFF,</w:t>
            </w:r>
            <w:commentRangeStart w:id="423"/>
            <w:r w:rsidR="0035759C" w:rsidRPr="00A40D9B">
              <w:rPr>
                <w:rFonts w:ascii="Courier New" w:hAnsi="Courier New" w:cs="Courier New"/>
                <w:b/>
                <w:bCs/>
                <w:color w:val="auto"/>
                <w:szCs w:val="20"/>
                <w:highlight w:val="yellow"/>
                <w:rPrChange w:id="424" w:author="Ahmad Mnasra" w:date="2017-01-20T10:52:00Z">
                  <w:rPr>
                    <w:rFonts w:ascii="Courier New" w:hAnsi="Courier New" w:cs="Courier New"/>
                    <w:b/>
                    <w:bCs/>
                    <w:color w:val="auto"/>
                    <w:szCs w:val="20"/>
                  </w:rPr>
                </w:rPrChange>
              </w:rPr>
              <w:t>ON</w:t>
            </w:r>
            <w:commentRangeEnd w:id="423"/>
            <w:r w:rsidR="00B7073E" w:rsidRPr="00A40D9B">
              <w:rPr>
                <w:rStyle w:val="a8"/>
                <w:highlight w:val="yellow"/>
                <w:rPrChange w:id="425" w:author="Ahmad Mnasra" w:date="2017-01-20T10:52:00Z">
                  <w:rPr>
                    <w:rStyle w:val="a8"/>
                  </w:rPr>
                </w:rPrChange>
              </w:rPr>
              <w:commentReference w:id="423"/>
            </w:r>
            <w:r w:rsidR="0035759C" w:rsidRPr="00A40D9B">
              <w:rPr>
                <w:rFonts w:ascii="Courier New" w:hAnsi="Courier New" w:cs="Courier New"/>
                <w:b/>
                <w:bCs/>
                <w:color w:val="auto"/>
                <w:szCs w:val="20"/>
                <w:highlight w:val="yellow"/>
                <w:rPrChange w:id="426" w:author="Ahmad Mnasra" w:date="2017-01-20T10:52:00Z">
                  <w:rPr>
                    <w:rFonts w:ascii="Courier New" w:hAnsi="Courier New" w:cs="Courier New"/>
                    <w:b/>
                    <w:bCs/>
                    <w:color w:val="auto"/>
                    <w:szCs w:val="20"/>
                  </w:rPr>
                </w:rPrChange>
              </w:rPr>
              <w:t>};</w:t>
            </w:r>
          </w:p>
          <w:p w14:paraId="446A2835" w14:textId="3D687BB4" w:rsidR="0035759C" w:rsidRPr="00A40D9B" w:rsidRDefault="0035759C" w:rsidP="00ED7B99">
            <w:pPr>
              <w:spacing w:after="0" w:line="240" w:lineRule="auto"/>
              <w:ind w:left="0" w:right="120" w:firstLine="0"/>
              <w:jc w:val="left"/>
              <w:textAlignment w:val="baseline"/>
              <w:rPr>
                <w:rFonts w:ascii="Courier New" w:hAnsi="Courier New" w:cs="Courier New"/>
                <w:b/>
                <w:bCs/>
                <w:color w:val="auto"/>
                <w:szCs w:val="20"/>
                <w:highlight w:val="yellow"/>
                <w:rPrChange w:id="427" w:author="Ahmad Mnasra" w:date="2017-01-20T10:52:00Z">
                  <w:rPr>
                    <w:rFonts w:ascii="Courier New" w:hAnsi="Courier New" w:cs="Courier New"/>
                    <w:b/>
                    <w:bCs/>
                    <w:color w:val="auto"/>
                    <w:szCs w:val="20"/>
                  </w:rPr>
                </w:rPrChange>
              </w:rPr>
            </w:pPr>
            <w:r w:rsidRPr="00A40D9B">
              <w:rPr>
                <w:rFonts w:ascii="Courier New" w:hAnsi="Courier New" w:cs="Courier New"/>
                <w:b/>
                <w:bCs/>
                <w:color w:val="auto"/>
                <w:szCs w:val="20"/>
                <w:highlight w:val="yellow"/>
                <w:rPrChange w:id="428" w:author="Ahmad Mnasra" w:date="2017-01-20T10:52:00Z">
                  <w:rPr>
                    <w:rFonts w:ascii="Courier New" w:hAnsi="Courier New" w:cs="Courier New"/>
                    <w:b/>
                    <w:bCs/>
                    <w:color w:val="auto"/>
                    <w:szCs w:val="20"/>
                  </w:rPr>
                </w:rPrChange>
              </w:rPr>
              <w:t>mtype = {</w:t>
            </w:r>
            <w:ins w:id="429" w:author="Ahmad Mnasra" w:date="2017-01-20T10:51:00Z">
              <w:r w:rsidR="00A40D9B" w:rsidRPr="00A40D9B">
                <w:rPr>
                  <w:highlight w:val="yellow"/>
                  <w:rPrChange w:id="430" w:author="Ahmad Mnasra" w:date="2017-01-20T10:52:00Z">
                    <w:rPr/>
                  </w:rPrChange>
                </w:rPr>
                <w:t xml:space="preserve"> </w:t>
              </w:r>
              <w:r w:rsidR="00A40D9B" w:rsidRPr="00A40D9B">
                <w:rPr>
                  <w:rFonts w:ascii="Courier New" w:hAnsi="Courier New" w:cs="Courier New"/>
                  <w:b/>
                  <w:bCs/>
                  <w:color w:val="auto"/>
                  <w:szCs w:val="20"/>
                  <w:highlight w:val="yellow"/>
                  <w:rPrChange w:id="431" w:author="Ahmad Mnasra" w:date="2017-01-20T10:52:00Z">
                    <w:rPr>
                      <w:rFonts w:ascii="Courier New" w:hAnsi="Courier New" w:cs="Courier New"/>
                      <w:b/>
                      <w:bCs/>
                      <w:color w:val="auto"/>
                      <w:szCs w:val="20"/>
                    </w:rPr>
                  </w:rPrChange>
                </w:rPr>
                <w:t>CreateNewEvent</w:t>
              </w:r>
            </w:ins>
            <w:commentRangeStart w:id="432"/>
            <w:del w:id="433" w:author="Ahmad Mnasra" w:date="2017-01-20T10:51:00Z">
              <w:r w:rsidRPr="00A40D9B" w:rsidDel="00A40D9B">
                <w:rPr>
                  <w:rFonts w:ascii="Courier New" w:hAnsi="Courier New" w:cs="Courier New"/>
                  <w:b/>
                  <w:bCs/>
                  <w:color w:val="auto"/>
                  <w:szCs w:val="20"/>
                  <w:highlight w:val="yellow"/>
                  <w:rPrChange w:id="434" w:author="Ahmad Mnasra" w:date="2017-01-20T10:52:00Z">
                    <w:rPr>
                      <w:rFonts w:ascii="Courier New" w:hAnsi="Courier New" w:cs="Courier New"/>
                      <w:b/>
                      <w:bCs/>
                      <w:color w:val="auto"/>
                      <w:szCs w:val="20"/>
                    </w:rPr>
                  </w:rPrChange>
                </w:rPr>
                <w:delText>Screen1</w:delText>
              </w:r>
              <w:commentRangeEnd w:id="432"/>
              <w:r w:rsidR="00B7073E" w:rsidRPr="00A40D9B" w:rsidDel="00A40D9B">
                <w:rPr>
                  <w:rStyle w:val="a8"/>
                  <w:highlight w:val="yellow"/>
                  <w:rPrChange w:id="435" w:author="Ahmad Mnasra" w:date="2017-01-20T10:52:00Z">
                    <w:rPr>
                      <w:rStyle w:val="a8"/>
                    </w:rPr>
                  </w:rPrChange>
                </w:rPr>
                <w:commentReference w:id="432"/>
              </w:r>
            </w:del>
            <w:r w:rsidRPr="00A40D9B">
              <w:rPr>
                <w:rFonts w:ascii="Courier New" w:hAnsi="Courier New" w:cs="Courier New"/>
                <w:b/>
                <w:bCs/>
                <w:color w:val="auto"/>
                <w:szCs w:val="20"/>
                <w:highlight w:val="yellow"/>
                <w:rPrChange w:id="436" w:author="Ahmad Mnasra" w:date="2017-01-20T10:52:00Z">
                  <w:rPr>
                    <w:rFonts w:ascii="Courier New" w:hAnsi="Courier New" w:cs="Courier New"/>
                    <w:b/>
                    <w:bCs/>
                    <w:color w:val="auto"/>
                    <w:szCs w:val="20"/>
                  </w:rPr>
                </w:rPrChange>
              </w:rPr>
              <w:t>}</w:t>
            </w:r>
          </w:p>
          <w:p w14:paraId="37955318" w14:textId="7336D6BD" w:rsidR="0035759C" w:rsidRPr="00A40D9B" w:rsidRDefault="0035759C" w:rsidP="00ED7B99">
            <w:pPr>
              <w:spacing w:after="0" w:line="240" w:lineRule="auto"/>
              <w:ind w:left="0" w:right="120" w:firstLine="0"/>
              <w:jc w:val="left"/>
              <w:textAlignment w:val="baseline"/>
              <w:rPr>
                <w:rFonts w:ascii="Courier New" w:hAnsi="Courier New" w:cs="Courier New"/>
                <w:b/>
                <w:bCs/>
                <w:color w:val="auto"/>
                <w:szCs w:val="20"/>
                <w:highlight w:val="yellow"/>
                <w:rPrChange w:id="437" w:author="Ahmad Mnasra" w:date="2017-01-20T10:52:00Z">
                  <w:rPr>
                    <w:rFonts w:ascii="Courier New" w:hAnsi="Courier New" w:cs="Courier New"/>
                    <w:b/>
                    <w:bCs/>
                    <w:color w:val="auto"/>
                    <w:szCs w:val="20"/>
                  </w:rPr>
                </w:rPrChange>
              </w:rPr>
            </w:pPr>
            <w:r w:rsidRPr="00A40D9B">
              <w:rPr>
                <w:rFonts w:ascii="Courier New" w:hAnsi="Courier New" w:cs="Courier New"/>
                <w:b/>
                <w:bCs/>
                <w:color w:val="auto"/>
                <w:szCs w:val="20"/>
                <w:highlight w:val="yellow"/>
                <w:rPrChange w:id="438" w:author="Ahmad Mnasra" w:date="2017-01-20T10:52:00Z">
                  <w:rPr>
                    <w:rFonts w:ascii="Courier New" w:hAnsi="Courier New" w:cs="Courier New"/>
                    <w:b/>
                    <w:bCs/>
                    <w:color w:val="auto"/>
                    <w:szCs w:val="20"/>
                  </w:rPr>
                </w:rPrChange>
              </w:rPr>
              <w:t>m</w:t>
            </w:r>
            <w:r w:rsidR="00B7073E" w:rsidRPr="00A40D9B">
              <w:rPr>
                <w:rFonts w:ascii="Courier New" w:hAnsi="Courier New" w:cs="Courier New"/>
                <w:b/>
                <w:bCs/>
                <w:color w:val="auto"/>
                <w:szCs w:val="20"/>
                <w:highlight w:val="yellow"/>
                <w:rPrChange w:id="439" w:author="Ahmad Mnasra" w:date="2017-01-20T10:52:00Z">
                  <w:rPr>
                    <w:rFonts w:ascii="Courier New" w:hAnsi="Courier New" w:cs="Courier New"/>
                    <w:b/>
                    <w:bCs/>
                    <w:color w:val="auto"/>
                    <w:szCs w:val="20"/>
                  </w:rPr>
                </w:rPrChange>
              </w:rPr>
              <w:t>y</w:t>
            </w:r>
            <w:r w:rsidRPr="00A40D9B">
              <w:rPr>
                <w:rFonts w:ascii="Courier New" w:hAnsi="Courier New" w:cs="Courier New"/>
                <w:b/>
                <w:bCs/>
                <w:color w:val="auto"/>
                <w:szCs w:val="20"/>
                <w:highlight w:val="yellow"/>
                <w:rPrChange w:id="440" w:author="Ahmad Mnasra" w:date="2017-01-20T10:52:00Z">
                  <w:rPr>
                    <w:rFonts w:ascii="Courier New" w:hAnsi="Courier New" w:cs="Courier New"/>
                    <w:b/>
                    <w:bCs/>
                    <w:color w:val="auto"/>
                    <w:szCs w:val="20"/>
                  </w:rPr>
                </w:rPrChange>
              </w:rPr>
              <w:t>type ack=OFF;</w:t>
            </w:r>
          </w:p>
          <w:p w14:paraId="76A19163" w14:textId="06690B1B"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0D9B">
              <w:rPr>
                <w:rFonts w:ascii="Courier New" w:hAnsi="Courier New" w:cs="Courier New"/>
                <w:b/>
                <w:bCs/>
                <w:color w:val="auto"/>
                <w:szCs w:val="20"/>
                <w:highlight w:val="yellow"/>
                <w:rPrChange w:id="441" w:author="Ahmad Mnasra" w:date="2017-01-20T10:52:00Z">
                  <w:rPr>
                    <w:rFonts w:ascii="Courier New" w:hAnsi="Courier New" w:cs="Courier New"/>
                    <w:b/>
                    <w:bCs/>
                    <w:color w:val="auto"/>
                    <w:szCs w:val="20"/>
                  </w:rPr>
                </w:rPrChange>
              </w:rPr>
              <w:t>mtype state=</w:t>
            </w:r>
            <w:ins w:id="442" w:author="Ahmad Mnasra" w:date="2017-01-20T10:52:00Z">
              <w:r w:rsidR="00A40D9B" w:rsidRPr="00A40D9B">
                <w:rPr>
                  <w:highlight w:val="yellow"/>
                  <w:rPrChange w:id="443" w:author="Ahmad Mnasra" w:date="2017-01-20T10:52:00Z">
                    <w:rPr/>
                  </w:rPrChange>
                </w:rPr>
                <w:t xml:space="preserve"> </w:t>
              </w:r>
              <w:r w:rsidR="00A40D9B" w:rsidRPr="00A40D9B">
                <w:rPr>
                  <w:rFonts w:ascii="Courier New" w:hAnsi="Courier New" w:cs="Courier New"/>
                  <w:b/>
                  <w:bCs/>
                  <w:color w:val="auto"/>
                  <w:szCs w:val="20"/>
                  <w:highlight w:val="yellow"/>
                  <w:rPrChange w:id="444" w:author="Ahmad Mnasra" w:date="2017-01-20T10:52:00Z">
                    <w:rPr>
                      <w:rFonts w:ascii="Courier New" w:hAnsi="Courier New" w:cs="Courier New"/>
                      <w:b/>
                      <w:bCs/>
                      <w:color w:val="auto"/>
                      <w:szCs w:val="20"/>
                    </w:rPr>
                  </w:rPrChange>
                </w:rPr>
                <w:t>CreateNewEvent</w:t>
              </w:r>
            </w:ins>
            <w:del w:id="445" w:author="Ahmad Mnasra" w:date="2017-01-20T10:52:00Z">
              <w:r w:rsidRPr="00A40D9B" w:rsidDel="00A40D9B">
                <w:rPr>
                  <w:rFonts w:ascii="Courier New" w:hAnsi="Courier New" w:cs="Courier New"/>
                  <w:b/>
                  <w:bCs/>
                  <w:color w:val="auto"/>
                  <w:szCs w:val="20"/>
                  <w:highlight w:val="yellow"/>
                  <w:rPrChange w:id="446" w:author="Ahmad Mnasra" w:date="2017-01-20T10:52:00Z">
                    <w:rPr>
                      <w:rFonts w:ascii="Courier New" w:hAnsi="Courier New" w:cs="Courier New"/>
                      <w:b/>
                      <w:bCs/>
                      <w:color w:val="auto"/>
                      <w:szCs w:val="20"/>
                    </w:rPr>
                  </w:rPrChange>
                </w:rPr>
                <w:delText xml:space="preserve">  Screen1</w:delText>
              </w:r>
            </w:del>
            <w:r w:rsidRPr="00A40D9B">
              <w:rPr>
                <w:rFonts w:ascii="Courier New" w:hAnsi="Courier New" w:cs="Courier New"/>
                <w:b/>
                <w:bCs/>
                <w:color w:val="auto"/>
                <w:szCs w:val="20"/>
                <w:highlight w:val="yellow"/>
                <w:rPrChange w:id="447" w:author="Ahmad Mnasra" w:date="2017-01-20T10:52:00Z">
                  <w:rPr>
                    <w:rFonts w:ascii="Courier New" w:hAnsi="Courier New" w:cs="Courier New"/>
                    <w:b/>
                    <w:bCs/>
                    <w:color w:val="auto"/>
                    <w:szCs w:val="20"/>
                  </w:rPr>
                </w:rPrChange>
              </w:rPr>
              <w:t>;</w:t>
            </w:r>
          </w:p>
          <w:p w14:paraId="2F5382B8"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p>
          <w:p w14:paraId="31CA9B25"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active proctype vm()</w:t>
            </w:r>
            <w:r w:rsidRPr="00A43B3B">
              <w:rPr>
                <w:rFonts w:ascii="Courier New" w:hAnsi="Courier New" w:cs="Courier New"/>
                <w:b/>
                <w:bCs/>
                <w:color w:val="auto"/>
                <w:szCs w:val="20"/>
              </w:rPr>
              <w:tab/>
            </w:r>
          </w:p>
          <w:p w14:paraId="44AEAD2A"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w:t>
            </w:r>
          </w:p>
          <w:p w14:paraId="7C35EC1C"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do</w:t>
            </w:r>
          </w:p>
          <w:p w14:paraId="3BAFF5CB" w14:textId="570B215E"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 xml:space="preserve">:: state== </w:t>
            </w:r>
            <w:ins w:id="448" w:author="Ahmad Mnasra" w:date="2017-01-20T10:52:00Z">
              <w:r w:rsidR="00A40D9B">
                <w:t xml:space="preserve"> </w:t>
              </w:r>
              <w:r w:rsidR="00A40D9B" w:rsidRPr="00A40D9B">
                <w:rPr>
                  <w:rFonts w:ascii="Courier New" w:hAnsi="Courier New" w:cs="Courier New"/>
                  <w:b/>
                  <w:bCs/>
                  <w:color w:val="auto"/>
                  <w:szCs w:val="20"/>
                </w:rPr>
                <w:t>CreateNewEvent</w:t>
              </w:r>
            </w:ins>
            <w:del w:id="449" w:author="Ahmad Mnasra" w:date="2017-01-20T10:52:00Z">
              <w:r w:rsidRPr="00A43B3B" w:rsidDel="00A40D9B">
                <w:rPr>
                  <w:rFonts w:ascii="Courier New" w:hAnsi="Courier New" w:cs="Courier New"/>
                  <w:b/>
                  <w:bCs/>
                  <w:color w:val="auto"/>
                  <w:szCs w:val="20"/>
                </w:rPr>
                <w:delText>Screen1</w:delText>
              </w:r>
            </w:del>
            <w:r w:rsidRPr="00A43B3B">
              <w:rPr>
                <w:rFonts w:ascii="Courier New" w:hAnsi="Courier New" w:cs="Courier New"/>
                <w:b/>
                <w:bCs/>
                <w:color w:val="auto"/>
                <w:szCs w:val="20"/>
              </w:rPr>
              <w:t xml:space="preserve">-&gt; </w:t>
            </w:r>
          </w:p>
          <w:p w14:paraId="68753DE4"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 xml:space="preserve">           :: atomic{ ack =ON}</w:t>
            </w:r>
          </w:p>
          <w:p w14:paraId="74D4492A"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 xml:space="preserve">           :: atomic{ ack =OFF}</w:t>
            </w:r>
          </w:p>
          <w:p w14:paraId="0F07BB55"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od</w:t>
            </w:r>
          </w:p>
          <w:p w14:paraId="36AA7516" w14:textId="77777777" w:rsidR="0035759C" w:rsidRDefault="0035759C" w:rsidP="00ED7B99">
            <w:pPr>
              <w:spacing w:after="0" w:line="240" w:lineRule="auto"/>
              <w:ind w:left="0" w:right="120" w:firstLine="0"/>
              <w:jc w:val="left"/>
              <w:textAlignment w:val="baseline"/>
              <w:rPr>
                <w:rFonts w:asciiTheme="majorBidi" w:hAnsiTheme="majorBidi" w:cstheme="majorBidi"/>
                <w:b/>
                <w:bCs/>
                <w:color w:val="auto"/>
              </w:rPr>
            </w:pPr>
            <w:r w:rsidRPr="00A43B3B">
              <w:rPr>
                <w:rFonts w:ascii="Courier New" w:hAnsi="Courier New" w:cs="Courier New"/>
                <w:b/>
                <w:bCs/>
                <w:color w:val="auto"/>
                <w:szCs w:val="20"/>
              </w:rPr>
              <w:t>}</w:t>
            </w:r>
          </w:p>
        </w:tc>
      </w:tr>
      <w:tr w:rsidR="0035759C" w14:paraId="70DDBDFF" w14:textId="77777777" w:rsidTr="00ED7B99">
        <w:tc>
          <w:tcPr>
            <w:tcW w:w="3794" w:type="dxa"/>
            <w:tcBorders>
              <w:top w:val="single" w:sz="4" w:space="0" w:color="auto"/>
              <w:left w:val="single" w:sz="4" w:space="0" w:color="auto"/>
              <w:bottom w:val="single" w:sz="4" w:space="0" w:color="auto"/>
              <w:right w:val="single" w:sz="4" w:space="0" w:color="auto"/>
            </w:tcBorders>
            <w:hideMark/>
          </w:tcPr>
          <w:p w14:paraId="61A88E9D" w14:textId="6B1D9B68" w:rsidR="0035759C" w:rsidRPr="00204A0F" w:rsidRDefault="0035759C" w:rsidP="00ED7B99">
            <w:pPr>
              <w:spacing w:after="0" w:line="240" w:lineRule="auto"/>
              <w:ind w:left="0" w:right="120" w:firstLine="0"/>
              <w:jc w:val="left"/>
              <w:textAlignment w:val="baseline"/>
              <w:rPr>
                <w:rFonts w:asciiTheme="majorBidi" w:hAnsiTheme="majorBidi" w:cstheme="majorBidi"/>
                <w:i/>
                <w:iCs/>
                <w:color w:val="auto"/>
                <w:sz w:val="22"/>
              </w:rPr>
            </w:pPr>
            <w:r w:rsidRPr="00FB3A4A">
              <w:rPr>
                <w:rFonts w:asciiTheme="majorBidi" w:hAnsiTheme="majorBidi" w:cstheme="majorBidi"/>
                <w:i/>
                <w:iCs/>
                <w:color w:val="auto"/>
                <w:sz w:val="22"/>
              </w:rPr>
              <w:t xml:space="preserve">Fig </w:t>
            </w:r>
            <w:r w:rsidR="00A43B3B">
              <w:rPr>
                <w:rFonts w:asciiTheme="majorBidi" w:hAnsiTheme="majorBidi" w:cstheme="majorBidi"/>
                <w:i/>
                <w:iCs/>
                <w:color w:val="auto"/>
                <w:sz w:val="22"/>
              </w:rPr>
              <w:t>3.7</w:t>
            </w:r>
            <w:r w:rsidRPr="00FB3A4A">
              <w:rPr>
                <w:rFonts w:asciiTheme="majorBidi" w:hAnsiTheme="majorBidi" w:cstheme="majorBidi"/>
                <w:i/>
                <w:iCs/>
                <w:color w:val="auto"/>
                <w:sz w:val="22"/>
              </w:rPr>
              <w:t xml:space="preserve"> </w:t>
            </w:r>
            <w:r>
              <w:rPr>
                <w:rFonts w:asciiTheme="majorBidi" w:hAnsiTheme="majorBidi" w:cstheme="majorBidi"/>
                <w:i/>
                <w:iCs/>
                <w:color w:val="auto"/>
                <w:sz w:val="22"/>
              </w:rPr>
              <w:t xml:space="preserve">PG represent the element </w:t>
            </w:r>
            <w:r w:rsidR="007526F5">
              <w:rPr>
                <w:rFonts w:asciiTheme="majorBidi" w:hAnsiTheme="majorBidi" w:cstheme="majorBidi"/>
                <w:i/>
                <w:iCs/>
                <w:color w:val="auto"/>
                <w:sz w:val="22"/>
              </w:rPr>
              <w:t>“</w:t>
            </w:r>
            <w:r>
              <w:rPr>
                <w:rFonts w:asciiTheme="majorBidi" w:hAnsiTheme="majorBidi" w:cstheme="majorBidi"/>
                <w:i/>
                <w:iCs/>
                <w:color w:val="auto"/>
                <w:sz w:val="22"/>
              </w:rPr>
              <w:t>ON-OFF</w:t>
            </w:r>
            <w:r w:rsidR="007526F5">
              <w:rPr>
                <w:rFonts w:asciiTheme="majorBidi" w:hAnsiTheme="majorBidi" w:cstheme="majorBidi"/>
                <w:i/>
                <w:iCs/>
                <w:color w:val="auto"/>
                <w:sz w:val="22"/>
              </w:rPr>
              <w:t>”</w:t>
            </w:r>
            <w:r>
              <w:rPr>
                <w:rFonts w:asciiTheme="majorBidi" w:hAnsiTheme="majorBidi" w:cstheme="majorBidi"/>
                <w:i/>
                <w:iCs/>
                <w:color w:val="auto"/>
                <w:sz w:val="22"/>
              </w:rPr>
              <w:t xml:space="preserve"> in screen “Create New Event”</w:t>
            </w:r>
          </w:p>
        </w:tc>
        <w:tc>
          <w:tcPr>
            <w:tcW w:w="5126" w:type="dxa"/>
            <w:tcBorders>
              <w:top w:val="single" w:sz="4" w:space="0" w:color="auto"/>
              <w:left w:val="single" w:sz="4" w:space="0" w:color="auto"/>
              <w:bottom w:val="single" w:sz="4" w:space="0" w:color="auto"/>
              <w:right w:val="single" w:sz="4" w:space="0" w:color="auto"/>
            </w:tcBorders>
          </w:tcPr>
          <w:p w14:paraId="1A740B2F" w14:textId="3AF1EC35" w:rsidR="0035759C" w:rsidRPr="00204A0F" w:rsidRDefault="00A43B3B" w:rsidP="00ED7B99">
            <w:pPr>
              <w:spacing w:after="0" w:line="240" w:lineRule="auto"/>
              <w:ind w:left="0" w:right="120" w:firstLine="0"/>
              <w:jc w:val="left"/>
              <w:textAlignment w:val="baseline"/>
              <w:rPr>
                <w:rFonts w:asciiTheme="majorBidi" w:hAnsiTheme="majorBidi" w:cstheme="majorBidi"/>
                <w:i/>
                <w:iCs/>
                <w:color w:val="auto"/>
              </w:rPr>
            </w:pPr>
            <w:r>
              <w:rPr>
                <w:rFonts w:asciiTheme="majorBidi" w:hAnsiTheme="majorBidi" w:cstheme="majorBidi"/>
                <w:i/>
                <w:iCs/>
                <w:color w:val="auto"/>
              </w:rPr>
              <w:t xml:space="preserve">Fig 3.8 </w:t>
            </w:r>
            <w:r w:rsidR="0035759C" w:rsidRPr="00204A0F">
              <w:rPr>
                <w:rFonts w:asciiTheme="majorBidi" w:hAnsiTheme="majorBidi" w:cstheme="majorBidi"/>
                <w:i/>
                <w:iCs/>
                <w:color w:val="auto"/>
              </w:rPr>
              <w:t xml:space="preserve">The (PG) </w:t>
            </w:r>
            <w:del w:id="450" w:author="Ahmad Mnasra" w:date="2017-01-20T10:52:00Z">
              <w:r w:rsidR="0035759C" w:rsidRPr="00204A0F" w:rsidDel="00A40D9B">
                <w:rPr>
                  <w:rFonts w:asciiTheme="majorBidi" w:hAnsiTheme="majorBidi" w:cstheme="majorBidi"/>
                  <w:i/>
                  <w:iCs/>
                  <w:color w:val="auto"/>
                </w:rPr>
                <w:delText>in  a</w:delText>
              </w:r>
            </w:del>
            <w:ins w:id="451" w:author="Ahmad Mnasra" w:date="2017-01-20T10:52:00Z">
              <w:r w:rsidR="00A40D9B" w:rsidRPr="00204A0F">
                <w:rPr>
                  <w:rFonts w:asciiTheme="majorBidi" w:hAnsiTheme="majorBidi" w:cstheme="majorBidi"/>
                  <w:i/>
                  <w:iCs/>
                  <w:color w:val="auto"/>
                </w:rPr>
                <w:t>in a</w:t>
              </w:r>
            </w:ins>
            <w:r w:rsidR="0035759C" w:rsidRPr="00204A0F">
              <w:rPr>
                <w:rFonts w:asciiTheme="majorBidi" w:hAnsiTheme="majorBidi" w:cstheme="majorBidi"/>
                <w:i/>
                <w:iCs/>
                <w:color w:val="auto"/>
              </w:rPr>
              <w:t xml:space="preserve"> </w:t>
            </w:r>
            <w:del w:id="452" w:author="adm" w:date="2017-01-18T17:09:00Z">
              <w:r w:rsidR="0035759C" w:rsidRPr="00204A0F" w:rsidDel="0054741D">
                <w:rPr>
                  <w:rFonts w:asciiTheme="majorBidi" w:hAnsiTheme="majorBidi" w:cstheme="majorBidi"/>
                  <w:i/>
                  <w:iCs/>
                  <w:color w:val="auto"/>
                </w:rPr>
                <w:delText>promela</w:delText>
              </w:r>
            </w:del>
            <w:ins w:id="453" w:author="adm" w:date="2017-01-18T17:09:00Z">
              <w:r w:rsidR="0054741D">
                <w:rPr>
                  <w:rFonts w:asciiTheme="majorBidi" w:hAnsiTheme="majorBidi" w:cstheme="majorBidi"/>
                  <w:i/>
                  <w:iCs/>
                  <w:color w:val="auto"/>
                </w:rPr>
                <w:t>PROMELA</w:t>
              </w:r>
            </w:ins>
            <w:r w:rsidR="0035759C" w:rsidRPr="00204A0F">
              <w:rPr>
                <w:rFonts w:asciiTheme="majorBidi" w:hAnsiTheme="majorBidi" w:cstheme="majorBidi"/>
                <w:i/>
                <w:iCs/>
                <w:color w:val="auto"/>
              </w:rPr>
              <w:t xml:space="preserve"> language</w:t>
            </w:r>
          </w:p>
        </w:tc>
      </w:tr>
    </w:tbl>
    <w:p w14:paraId="05CEDB1F" w14:textId="77777777" w:rsidR="0035759C" w:rsidRPr="005D3A9D" w:rsidRDefault="0035759C" w:rsidP="0035759C">
      <w:pPr>
        <w:spacing w:after="0" w:line="240" w:lineRule="auto"/>
        <w:ind w:left="720" w:right="120" w:firstLine="0"/>
        <w:jc w:val="left"/>
        <w:rPr>
          <w:rFonts w:asciiTheme="majorBidi" w:hAnsiTheme="majorBidi" w:cstheme="majorBidi"/>
          <w:b/>
          <w:bCs/>
          <w:color w:val="auto"/>
          <w:sz w:val="24"/>
          <w:szCs w:val="24"/>
        </w:rPr>
      </w:pPr>
    </w:p>
    <w:p w14:paraId="1CCB59B2" w14:textId="49E21A7B"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021EB5E2" w14:textId="0AECC095"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37A4B88B" w14:textId="5BD38B9C"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5D9FC81F" w14:textId="078BE2B1"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1C845A13" w14:textId="056F26E0"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14330631" w14:textId="0C10350D"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64CFF835" w14:textId="444330EC"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60B89657" w14:textId="1CCE7B9E"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38692D9F" w14:textId="7A43D237" w:rsidR="001F4E1A" w:rsidRDefault="001F4E1A" w:rsidP="0035759C">
      <w:pPr>
        <w:spacing w:after="0" w:line="264" w:lineRule="auto"/>
        <w:ind w:left="393" w:right="0" w:firstLine="0"/>
        <w:jc w:val="left"/>
        <w:textAlignment w:val="baseline"/>
        <w:rPr>
          <w:rFonts w:asciiTheme="majorBidi" w:hAnsiTheme="majorBidi" w:cstheme="majorBidi"/>
          <w:color w:val="auto"/>
          <w:sz w:val="22"/>
        </w:rPr>
      </w:pPr>
    </w:p>
    <w:p w14:paraId="16E482DE" w14:textId="506F8E9E" w:rsidR="001F4E1A" w:rsidRDefault="001F4E1A" w:rsidP="0035759C">
      <w:pPr>
        <w:spacing w:after="0" w:line="264" w:lineRule="auto"/>
        <w:ind w:left="393" w:right="0" w:firstLine="0"/>
        <w:jc w:val="left"/>
        <w:textAlignment w:val="baseline"/>
        <w:rPr>
          <w:rFonts w:asciiTheme="majorBidi" w:hAnsiTheme="majorBidi" w:cstheme="majorBidi"/>
          <w:color w:val="auto"/>
          <w:sz w:val="22"/>
        </w:rPr>
      </w:pPr>
    </w:p>
    <w:p w14:paraId="62BF190A" w14:textId="77777777" w:rsidR="001F4E1A" w:rsidRDefault="001F4E1A" w:rsidP="0035759C">
      <w:pPr>
        <w:spacing w:after="0" w:line="264" w:lineRule="auto"/>
        <w:ind w:left="393" w:right="0" w:firstLine="0"/>
        <w:jc w:val="left"/>
        <w:textAlignment w:val="baseline"/>
        <w:rPr>
          <w:rFonts w:asciiTheme="majorBidi" w:hAnsiTheme="majorBidi" w:cstheme="majorBidi"/>
          <w:color w:val="auto"/>
          <w:sz w:val="22"/>
        </w:rPr>
      </w:pPr>
    </w:p>
    <w:p w14:paraId="366D7175" w14:textId="57AB7C70"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68D1B797" w14:textId="77777777" w:rsidR="007526F5" w:rsidRPr="00FB3A4A" w:rsidRDefault="007526F5" w:rsidP="0035759C">
      <w:pPr>
        <w:spacing w:after="0" w:line="264" w:lineRule="auto"/>
        <w:ind w:left="393" w:right="0" w:firstLine="0"/>
        <w:jc w:val="left"/>
        <w:textAlignment w:val="baseline"/>
        <w:rPr>
          <w:rFonts w:asciiTheme="majorBidi" w:hAnsiTheme="majorBidi" w:cstheme="majorBidi"/>
          <w:color w:val="auto"/>
          <w:sz w:val="22"/>
        </w:rPr>
      </w:pPr>
    </w:p>
    <w:p w14:paraId="57A7C41B" w14:textId="3F6AC0CE" w:rsidR="000D7EF2" w:rsidRDefault="00580857" w:rsidP="00FE546C">
      <w:pPr>
        <w:spacing w:after="0" w:line="240" w:lineRule="auto"/>
        <w:ind w:left="360" w:right="0" w:firstLine="0"/>
        <w:textAlignment w:val="baseline"/>
        <w:rPr>
          <w:rFonts w:asciiTheme="majorBidi" w:hAnsiTheme="majorBidi" w:cstheme="majorBidi"/>
          <w:color w:val="auto"/>
          <w:sz w:val="22"/>
          <w:shd w:val="clear" w:color="auto" w:fill="FFFFFF"/>
        </w:rPr>
      </w:pPr>
      <w:r w:rsidRPr="00F569D3">
        <w:rPr>
          <w:rFonts w:asciiTheme="majorBidi" w:hAnsiTheme="majorBidi" w:cstheme="majorBidi"/>
          <w:b/>
          <w:bCs/>
          <w:color w:val="auto"/>
          <w:sz w:val="22"/>
        </w:rPr>
        <w:lastRenderedPageBreak/>
        <w:t>List</w:t>
      </w:r>
      <w:r w:rsidRPr="00F569D3">
        <w:rPr>
          <w:rFonts w:asciiTheme="majorBidi" w:hAnsiTheme="majorBidi" w:cstheme="majorBidi"/>
          <w:color w:val="auto"/>
          <w:sz w:val="22"/>
        </w:rPr>
        <w:t>: if the user knows the parameters</w:t>
      </w:r>
      <w:r w:rsidR="00204A0F">
        <w:rPr>
          <w:rFonts w:asciiTheme="majorBidi" w:hAnsiTheme="majorBidi" w:cstheme="majorBidi"/>
          <w:color w:val="auto"/>
          <w:sz w:val="22"/>
        </w:rPr>
        <w:t>,</w:t>
      </w:r>
      <w:r w:rsidRPr="00F569D3">
        <w:rPr>
          <w:rFonts w:asciiTheme="majorBidi" w:hAnsiTheme="majorBidi" w:cstheme="majorBidi"/>
          <w:color w:val="auto"/>
          <w:sz w:val="22"/>
        </w:rPr>
        <w:t xml:space="preserve"> she/he can add them as a list, so we specified a</w:t>
      </w:r>
      <w:r w:rsidR="00204A0F">
        <w:rPr>
          <w:rFonts w:asciiTheme="majorBidi" w:hAnsiTheme="majorBidi" w:cstheme="majorBidi"/>
          <w:color w:val="auto"/>
          <w:sz w:val="22"/>
          <w:shd w:val="clear" w:color="auto" w:fill="FFFFFF"/>
        </w:rPr>
        <w:t xml:space="preserve"> field for </w:t>
      </w:r>
      <w:r w:rsidR="001F4E1A">
        <w:rPr>
          <w:rFonts w:asciiTheme="majorBidi" w:hAnsiTheme="majorBidi" w:cstheme="majorBidi"/>
          <w:color w:val="auto"/>
          <w:sz w:val="22"/>
          <w:shd w:val="clear" w:color="auto" w:fill="FFFFFF"/>
        </w:rPr>
        <w:t xml:space="preserve">Element </w:t>
      </w:r>
      <w:r w:rsidR="00204A0F">
        <w:rPr>
          <w:rFonts w:asciiTheme="majorBidi" w:hAnsiTheme="majorBidi" w:cstheme="majorBidi"/>
          <w:color w:val="auto"/>
          <w:sz w:val="22"/>
          <w:shd w:val="clear" w:color="auto" w:fill="FFFFFF"/>
        </w:rPr>
        <w:t>name,</w:t>
      </w:r>
      <w:r w:rsidR="00204A0F" w:rsidRPr="00204A0F">
        <w:rPr>
          <w:rFonts w:asciiTheme="majorBidi" w:hAnsiTheme="majorBidi" w:cstheme="majorBidi"/>
          <w:color w:val="auto"/>
          <w:sz w:val="22"/>
        </w:rPr>
        <w:t xml:space="preserve"> </w:t>
      </w:r>
      <w:r w:rsidR="00204A0F" w:rsidRPr="00F569D3">
        <w:rPr>
          <w:rFonts w:asciiTheme="majorBidi" w:hAnsiTheme="majorBidi" w:cstheme="majorBidi"/>
          <w:color w:val="auto"/>
          <w:sz w:val="22"/>
        </w:rPr>
        <w:t>a</w:t>
      </w:r>
      <w:r w:rsidR="00204A0F" w:rsidRPr="00F569D3">
        <w:rPr>
          <w:rFonts w:asciiTheme="majorBidi" w:hAnsiTheme="majorBidi" w:cstheme="majorBidi"/>
          <w:color w:val="auto"/>
          <w:sz w:val="22"/>
          <w:shd w:val="clear" w:color="auto" w:fill="FFFFFF"/>
        </w:rPr>
        <w:t xml:space="preserve"> field </w:t>
      </w:r>
      <w:r w:rsidR="00204A0F">
        <w:rPr>
          <w:rFonts w:asciiTheme="majorBidi" w:hAnsiTheme="majorBidi" w:cstheme="majorBidi"/>
          <w:color w:val="auto"/>
          <w:sz w:val="22"/>
          <w:shd w:val="clear" w:color="auto" w:fill="FFFFFF"/>
        </w:rPr>
        <w:t>for parameter Name,</w:t>
      </w:r>
      <w:r w:rsidR="00FE546C">
        <w:rPr>
          <w:rFonts w:asciiTheme="majorBidi" w:hAnsiTheme="majorBidi" w:cstheme="majorBidi"/>
          <w:color w:val="auto"/>
          <w:sz w:val="22"/>
          <w:shd w:val="clear" w:color="auto" w:fill="FFFFFF"/>
        </w:rPr>
        <w:t xml:space="preserve"> </w:t>
      </w:r>
      <w:r w:rsidR="007526F5">
        <w:rPr>
          <w:rFonts w:asciiTheme="majorBidi" w:hAnsiTheme="majorBidi" w:cstheme="majorBidi"/>
          <w:color w:val="auto"/>
          <w:sz w:val="22"/>
          <w:shd w:val="clear" w:color="auto" w:fill="FFFFFF"/>
        </w:rPr>
        <w:t>action,</w:t>
      </w:r>
      <w:r w:rsidR="007526F5" w:rsidRPr="00F569D3">
        <w:rPr>
          <w:rFonts w:asciiTheme="majorBidi" w:hAnsiTheme="majorBidi" w:cstheme="majorBidi"/>
          <w:color w:val="auto"/>
          <w:sz w:val="22"/>
          <w:shd w:val="clear" w:color="auto" w:fill="FFFFFF"/>
        </w:rPr>
        <w:t xml:space="preserve"> values</w:t>
      </w:r>
      <w:r w:rsidRPr="00F569D3">
        <w:rPr>
          <w:rFonts w:asciiTheme="majorBidi" w:hAnsiTheme="majorBidi" w:cstheme="majorBidi"/>
          <w:color w:val="auto"/>
          <w:sz w:val="22"/>
          <w:shd w:val="clear" w:color="auto" w:fill="FFFFFF"/>
        </w:rPr>
        <w:t xml:space="preserve"> and </w:t>
      </w:r>
      <w:r w:rsidR="00B46BDB" w:rsidRPr="00F569D3">
        <w:rPr>
          <w:rFonts w:asciiTheme="majorBidi" w:hAnsiTheme="majorBidi" w:cstheme="majorBidi"/>
          <w:color w:val="auto"/>
          <w:sz w:val="22"/>
          <w:shd w:val="clear" w:color="auto" w:fill="FFFFFF"/>
        </w:rPr>
        <w:t>a default value by choosing from the list</w:t>
      </w:r>
      <w:r w:rsidRPr="00F569D3">
        <w:rPr>
          <w:rFonts w:asciiTheme="majorBidi" w:hAnsiTheme="majorBidi" w:cstheme="majorBidi"/>
          <w:color w:val="auto"/>
          <w:sz w:val="22"/>
          <w:shd w:val="clear" w:color="auto" w:fill="FFFFFF"/>
        </w:rPr>
        <w:t>.</w:t>
      </w:r>
    </w:p>
    <w:p w14:paraId="738F7467" w14:textId="49F03779" w:rsidR="001F4E1A" w:rsidRDefault="001F4E1A" w:rsidP="0035759C">
      <w:pPr>
        <w:spacing w:after="0" w:line="240" w:lineRule="auto"/>
        <w:ind w:left="360" w:right="0" w:firstLine="0"/>
        <w:jc w:val="left"/>
        <w:textAlignment w:val="baseline"/>
        <w:rPr>
          <w:rFonts w:asciiTheme="majorBidi" w:hAnsiTheme="majorBidi" w:cstheme="majorBidi"/>
          <w:color w:val="auto"/>
          <w:sz w:val="22"/>
          <w:shd w:val="clear" w:color="auto" w:fill="FFFFFF"/>
        </w:rPr>
      </w:pPr>
    </w:p>
    <w:tbl>
      <w:tblPr>
        <w:tblStyle w:val="af"/>
        <w:tblW w:w="0" w:type="auto"/>
        <w:tblInd w:w="360" w:type="dxa"/>
        <w:tblLook w:val="04A0" w:firstRow="1" w:lastRow="0" w:firstColumn="1" w:lastColumn="0" w:noHBand="0" w:noVBand="1"/>
      </w:tblPr>
      <w:tblGrid>
        <w:gridCol w:w="5447"/>
      </w:tblGrid>
      <w:tr w:rsidR="001F4E1A" w14:paraId="4B717034" w14:textId="77777777" w:rsidTr="001F4E1A">
        <w:tc>
          <w:tcPr>
            <w:tcW w:w="5447" w:type="dxa"/>
          </w:tcPr>
          <w:p w14:paraId="1E46DB92" w14:textId="77777777" w:rsidR="00D82989" w:rsidRDefault="00D82989" w:rsidP="0035759C">
            <w:pPr>
              <w:spacing w:after="0" w:line="240" w:lineRule="auto"/>
              <w:ind w:left="0" w:right="0" w:firstLine="0"/>
              <w:jc w:val="left"/>
              <w:textAlignment w:val="baseline"/>
              <w:rPr>
                <w:noProof/>
              </w:rPr>
            </w:pPr>
          </w:p>
          <w:p w14:paraId="083DF1C9" w14:textId="4DD5CDD9" w:rsidR="001F4E1A" w:rsidRDefault="001F4E1A" w:rsidP="0035759C">
            <w:pPr>
              <w:spacing w:after="0" w:line="240" w:lineRule="auto"/>
              <w:ind w:left="0" w:right="0" w:firstLine="0"/>
              <w:jc w:val="left"/>
              <w:textAlignment w:val="baseline"/>
              <w:rPr>
                <w:rFonts w:asciiTheme="majorBidi" w:hAnsiTheme="majorBidi" w:cstheme="majorBidi"/>
                <w:color w:val="auto"/>
                <w:sz w:val="22"/>
                <w:shd w:val="clear" w:color="auto" w:fill="FFFFFF"/>
              </w:rPr>
            </w:pPr>
            <w:r>
              <w:rPr>
                <w:noProof/>
                <w:lang w:bidi="ar-SA"/>
              </w:rPr>
              <w:drawing>
                <wp:inline distT="0" distB="0" distL="0" distR="0" wp14:anchorId="7FF77956" wp14:editId="61F4FE38">
                  <wp:extent cx="2638425" cy="236190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750" t="27081" r="39584" b="30219"/>
                          <a:stretch/>
                        </pic:blipFill>
                        <pic:spPr bwMode="auto">
                          <a:xfrm>
                            <a:off x="0" y="0"/>
                            <a:ext cx="2647247" cy="2369798"/>
                          </a:xfrm>
                          <a:prstGeom prst="rect">
                            <a:avLst/>
                          </a:prstGeom>
                          <a:ln>
                            <a:noFill/>
                          </a:ln>
                          <a:extLst>
                            <a:ext uri="{53640926-AAD7-44D8-BBD7-CCE9431645EC}">
                              <a14:shadowObscured xmlns:a14="http://schemas.microsoft.com/office/drawing/2010/main"/>
                            </a:ext>
                          </a:extLst>
                        </pic:spPr>
                      </pic:pic>
                    </a:graphicData>
                  </a:graphic>
                </wp:inline>
              </w:drawing>
            </w:r>
          </w:p>
        </w:tc>
      </w:tr>
      <w:tr w:rsidR="001F4E1A" w14:paraId="0F708836" w14:textId="77777777" w:rsidTr="001F4E1A">
        <w:tc>
          <w:tcPr>
            <w:tcW w:w="5447" w:type="dxa"/>
          </w:tcPr>
          <w:p w14:paraId="59EA5FF8" w14:textId="77F4814A" w:rsidR="001F4E1A" w:rsidRDefault="001F4E1A" w:rsidP="0035759C">
            <w:pPr>
              <w:spacing w:after="0" w:line="240" w:lineRule="auto"/>
              <w:ind w:left="0" w:right="0" w:firstLine="0"/>
              <w:jc w:val="left"/>
              <w:textAlignment w:val="baseline"/>
              <w:rPr>
                <w:rFonts w:asciiTheme="majorBidi" w:hAnsiTheme="majorBidi" w:cstheme="majorBidi"/>
                <w:color w:val="auto"/>
                <w:sz w:val="22"/>
                <w:shd w:val="clear" w:color="auto" w:fill="FFFFFF"/>
              </w:rPr>
            </w:pPr>
            <w:r>
              <w:rPr>
                <w:rFonts w:asciiTheme="majorBidi" w:hAnsiTheme="majorBidi" w:cstheme="majorBidi"/>
                <w:i/>
                <w:iCs/>
                <w:color w:val="auto"/>
                <w:sz w:val="22"/>
                <w:shd w:val="clear" w:color="auto" w:fill="FFFFFF"/>
              </w:rPr>
              <w:t>Fig 3.9 List  Element</w:t>
            </w:r>
          </w:p>
        </w:tc>
      </w:tr>
    </w:tbl>
    <w:p w14:paraId="1F8CF453" w14:textId="77777777" w:rsidR="001F4E1A" w:rsidRDefault="001F4E1A" w:rsidP="0035759C">
      <w:pPr>
        <w:spacing w:after="0" w:line="240" w:lineRule="auto"/>
        <w:ind w:left="360" w:right="0" w:firstLine="0"/>
        <w:jc w:val="left"/>
        <w:textAlignment w:val="baseline"/>
        <w:rPr>
          <w:rFonts w:asciiTheme="majorBidi" w:hAnsiTheme="majorBidi" w:cstheme="majorBidi"/>
          <w:color w:val="auto"/>
          <w:sz w:val="22"/>
          <w:shd w:val="clear" w:color="auto" w:fill="FFFFFF"/>
        </w:rPr>
      </w:pPr>
    </w:p>
    <w:p w14:paraId="2ABAA1F4" w14:textId="37002919" w:rsidR="00C524BC" w:rsidRPr="00C524BC" w:rsidRDefault="001F4E1A" w:rsidP="001F4E1A">
      <w:pPr>
        <w:spacing w:after="0" w:line="264" w:lineRule="auto"/>
        <w:ind w:left="360" w:right="0" w:firstLine="0"/>
        <w:jc w:val="left"/>
        <w:textAlignment w:val="baseline"/>
        <w:rPr>
          <w:rFonts w:asciiTheme="majorBidi" w:hAnsiTheme="majorBidi" w:cstheme="majorBidi"/>
          <w:color w:val="auto"/>
          <w:sz w:val="22"/>
          <w:shd w:val="clear" w:color="auto" w:fill="FFFFFF"/>
        </w:rPr>
      </w:pPr>
      <w:commentRangeStart w:id="454"/>
      <w:r w:rsidRPr="00C524BC">
        <w:rPr>
          <w:rFonts w:asciiTheme="majorBidi" w:hAnsiTheme="majorBidi" w:cstheme="majorBidi"/>
          <w:color w:val="auto"/>
          <w:sz w:val="22"/>
          <w:shd w:val="clear" w:color="auto" w:fill="FFFFFF"/>
        </w:rPr>
        <w:t>Example of the “</w:t>
      </w:r>
      <w:r w:rsidR="00C524BC" w:rsidRPr="00C524BC">
        <w:rPr>
          <w:rFonts w:asciiTheme="majorBidi" w:hAnsiTheme="majorBidi" w:cstheme="majorBidi"/>
          <w:color w:val="auto"/>
          <w:sz w:val="22"/>
          <w:shd w:val="clear" w:color="auto" w:fill="FFFFFF"/>
        </w:rPr>
        <w:t>List</w:t>
      </w:r>
      <w:r w:rsidRPr="00C524BC">
        <w:rPr>
          <w:rFonts w:asciiTheme="majorBidi" w:hAnsiTheme="majorBidi" w:cstheme="majorBidi"/>
          <w:color w:val="auto"/>
          <w:sz w:val="22"/>
          <w:shd w:val="clear" w:color="auto" w:fill="FFFFFF"/>
        </w:rPr>
        <w:t>” element</w:t>
      </w:r>
      <w:r w:rsidR="00494BD3">
        <w:rPr>
          <w:rFonts w:asciiTheme="majorBidi" w:hAnsiTheme="majorBidi" w:cstheme="majorBidi"/>
          <w:color w:val="auto"/>
          <w:sz w:val="22"/>
          <w:shd w:val="clear" w:color="auto" w:fill="FFFFFF"/>
        </w:rPr>
        <w:t>,</w:t>
      </w:r>
      <w:r w:rsidRPr="00C524BC">
        <w:rPr>
          <w:rFonts w:asciiTheme="majorBidi" w:hAnsiTheme="majorBidi" w:cstheme="majorBidi"/>
          <w:color w:val="auto"/>
          <w:sz w:val="22"/>
          <w:shd w:val="clear" w:color="auto" w:fill="FFFFFF"/>
        </w:rPr>
        <w:t xml:space="preserve"> in </w:t>
      </w:r>
      <w:del w:id="455" w:author="אלנה רווה" w:date="2017-01-17T12:46:00Z">
        <w:r w:rsidRPr="00C524BC" w:rsidDel="00931A90">
          <w:rPr>
            <w:rFonts w:asciiTheme="majorBidi" w:hAnsiTheme="majorBidi" w:cstheme="majorBidi"/>
            <w:color w:val="auto"/>
            <w:sz w:val="22"/>
            <w:shd w:val="clear" w:color="auto" w:fill="FFFFFF"/>
          </w:rPr>
          <w:delText>bopo</w:delText>
        </w:r>
      </w:del>
      <w:ins w:id="456" w:author="אלנה רווה" w:date="2017-01-17T12:46:00Z">
        <w:r w:rsidR="00931A90">
          <w:rPr>
            <w:rFonts w:asciiTheme="majorBidi" w:hAnsiTheme="majorBidi" w:cstheme="majorBidi"/>
            <w:color w:val="auto"/>
            <w:sz w:val="22"/>
            <w:shd w:val="clear" w:color="auto" w:fill="FFFFFF"/>
          </w:rPr>
          <w:t>BoPo</w:t>
        </w:r>
      </w:ins>
      <w:r w:rsidRPr="00C524BC">
        <w:rPr>
          <w:rFonts w:asciiTheme="majorBidi" w:hAnsiTheme="majorBidi" w:cstheme="majorBidi"/>
          <w:color w:val="auto"/>
          <w:sz w:val="22"/>
          <w:shd w:val="clear" w:color="auto" w:fill="FFFFFF"/>
        </w:rPr>
        <w:t xml:space="preserve"> application (Fig </w:t>
      </w:r>
      <w:r w:rsidR="00C524BC" w:rsidRPr="00C524BC">
        <w:rPr>
          <w:rFonts w:asciiTheme="majorBidi" w:hAnsiTheme="majorBidi" w:cstheme="majorBidi"/>
          <w:color w:val="auto"/>
          <w:sz w:val="22"/>
          <w:shd w:val="clear" w:color="auto" w:fill="FFFFFF"/>
        </w:rPr>
        <w:t>3.10-3.12</w:t>
      </w:r>
      <w:r w:rsidRPr="00C524BC">
        <w:rPr>
          <w:rFonts w:asciiTheme="majorBidi" w:hAnsiTheme="majorBidi" w:cstheme="majorBidi"/>
          <w:color w:val="auto"/>
          <w:sz w:val="22"/>
          <w:shd w:val="clear" w:color="auto" w:fill="FFFFFF"/>
        </w:rPr>
        <w:t>)</w:t>
      </w:r>
      <w:commentRangeEnd w:id="454"/>
      <w:r w:rsidR="009732C4">
        <w:rPr>
          <w:rStyle w:val="a8"/>
        </w:rPr>
        <w:commentReference w:id="454"/>
      </w:r>
    </w:p>
    <w:p w14:paraId="62BA6082" w14:textId="44CF941B" w:rsidR="00C524BC" w:rsidRDefault="00C524BC" w:rsidP="00C524BC">
      <w:pPr>
        <w:spacing w:after="0" w:line="240" w:lineRule="auto"/>
        <w:ind w:left="465" w:right="120" w:firstLine="0"/>
        <w:jc w:val="left"/>
        <w:textAlignment w:val="baseline"/>
        <w:rPr>
          <w:rFonts w:asciiTheme="majorBidi" w:hAnsiTheme="majorBidi" w:cstheme="majorBidi"/>
          <w:color w:val="auto"/>
          <w:sz w:val="22"/>
        </w:rPr>
      </w:pPr>
      <w:r w:rsidRPr="00C524BC">
        <w:rPr>
          <w:rFonts w:asciiTheme="majorBidi" w:hAnsiTheme="majorBidi" w:cstheme="majorBidi"/>
          <w:color w:val="auto"/>
          <w:sz w:val="22"/>
        </w:rPr>
        <w:t>User add category element from type “</w:t>
      </w:r>
      <w:del w:id="457" w:author="adm" w:date="2017-01-18T18:12:00Z">
        <w:r w:rsidRPr="00C524BC" w:rsidDel="00D671C9">
          <w:rPr>
            <w:rFonts w:asciiTheme="majorBidi" w:hAnsiTheme="majorBidi" w:cstheme="majorBidi"/>
            <w:color w:val="auto"/>
            <w:sz w:val="22"/>
          </w:rPr>
          <w:delText>List”  to</w:delText>
        </w:r>
      </w:del>
      <w:ins w:id="458" w:author="adm" w:date="2017-01-18T18:12:00Z">
        <w:r w:rsidR="00D671C9" w:rsidRPr="00C524BC">
          <w:rPr>
            <w:rFonts w:asciiTheme="majorBidi" w:hAnsiTheme="majorBidi" w:cstheme="majorBidi"/>
            <w:color w:val="auto"/>
            <w:sz w:val="22"/>
          </w:rPr>
          <w:t>List” to</w:t>
        </w:r>
      </w:ins>
      <w:r w:rsidRPr="00C524BC">
        <w:rPr>
          <w:rFonts w:asciiTheme="majorBidi" w:hAnsiTheme="majorBidi" w:cstheme="majorBidi"/>
          <w:color w:val="auto"/>
          <w:sz w:val="22"/>
        </w:rPr>
        <w:t xml:space="preserve"> screen “Create New Event”.</w:t>
      </w:r>
    </w:p>
    <w:p w14:paraId="2E008DE8" w14:textId="4B73D829" w:rsidR="00C524BC" w:rsidRDefault="00C524BC" w:rsidP="00C524BC">
      <w:pPr>
        <w:spacing w:after="0" w:line="240" w:lineRule="auto"/>
        <w:ind w:left="465" w:right="120" w:firstLine="0"/>
        <w:jc w:val="left"/>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 He/she </w:t>
      </w:r>
      <w:del w:id="459" w:author="adm" w:date="2017-01-18T18:13:00Z">
        <w:r w:rsidRPr="00C524BC" w:rsidDel="00D671C9">
          <w:rPr>
            <w:rFonts w:asciiTheme="majorBidi" w:hAnsiTheme="majorBidi" w:cstheme="majorBidi"/>
            <w:color w:val="auto"/>
            <w:sz w:val="22"/>
          </w:rPr>
          <w:delText xml:space="preserve">add </w:delText>
        </w:r>
        <w:r w:rsidDel="00D671C9">
          <w:rPr>
            <w:rFonts w:asciiTheme="majorBidi" w:hAnsiTheme="majorBidi" w:cstheme="majorBidi"/>
            <w:color w:val="auto"/>
            <w:sz w:val="22"/>
          </w:rPr>
          <w:delText>:</w:delText>
        </w:r>
      </w:del>
      <w:ins w:id="460" w:author="adm" w:date="2017-01-18T18:13:00Z">
        <w:r w:rsidR="00D671C9" w:rsidRPr="00C524BC">
          <w:rPr>
            <w:rFonts w:asciiTheme="majorBidi" w:hAnsiTheme="majorBidi" w:cstheme="majorBidi"/>
            <w:color w:val="auto"/>
            <w:sz w:val="22"/>
          </w:rPr>
          <w:t>add:</w:t>
        </w:r>
      </w:ins>
    </w:p>
    <w:p w14:paraId="2928B6A9" w14:textId="26686354" w:rsidR="00C524BC" w:rsidRPr="00C524BC" w:rsidRDefault="00C524BC" w:rsidP="00C524BC">
      <w:pPr>
        <w:pStyle w:val="ae"/>
        <w:numPr>
          <w:ilvl w:val="0"/>
          <w:numId w:val="58"/>
        </w:numPr>
        <w:spacing w:after="0" w:line="240" w:lineRule="auto"/>
        <w:ind w:left="1040" w:right="0"/>
        <w:jc w:val="left"/>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names for the element and the </w:t>
      </w:r>
      <w:del w:id="461" w:author="adm" w:date="2017-01-18T18:12:00Z">
        <w:r w:rsidRPr="00C524BC" w:rsidDel="00D671C9">
          <w:rPr>
            <w:rFonts w:asciiTheme="majorBidi" w:hAnsiTheme="majorBidi" w:cstheme="majorBidi"/>
            <w:color w:val="auto"/>
            <w:sz w:val="22"/>
          </w:rPr>
          <w:delText>parameter .</w:delText>
        </w:r>
      </w:del>
      <w:ins w:id="462" w:author="adm" w:date="2017-01-18T18:12:00Z">
        <w:r w:rsidR="00D671C9" w:rsidRPr="00C524BC">
          <w:rPr>
            <w:rFonts w:asciiTheme="majorBidi" w:hAnsiTheme="majorBidi" w:cstheme="majorBidi"/>
            <w:color w:val="auto"/>
            <w:sz w:val="22"/>
          </w:rPr>
          <w:t>parameter.</w:t>
        </w:r>
      </w:ins>
      <w:r w:rsidRPr="00C524BC">
        <w:rPr>
          <w:rFonts w:asciiTheme="majorBidi" w:hAnsiTheme="majorBidi" w:cstheme="majorBidi"/>
          <w:color w:val="auto"/>
          <w:sz w:val="22"/>
        </w:rPr>
        <w:t xml:space="preserve"> </w:t>
      </w:r>
    </w:p>
    <w:p w14:paraId="7AA1762D" w14:textId="640793F2" w:rsidR="0035759C" w:rsidRDefault="00C524BC">
      <w:pPr>
        <w:pStyle w:val="ae"/>
        <w:numPr>
          <w:ilvl w:val="0"/>
          <w:numId w:val="58"/>
        </w:numPr>
        <w:spacing w:after="0" w:line="240" w:lineRule="auto"/>
        <w:ind w:left="1040" w:right="120"/>
        <w:jc w:val="left"/>
        <w:textAlignment w:val="baseline"/>
        <w:rPr>
          <w:rFonts w:asciiTheme="majorBidi" w:hAnsiTheme="majorBidi" w:cstheme="majorBidi"/>
          <w:color w:val="auto"/>
          <w:sz w:val="22"/>
        </w:rPr>
      </w:pPr>
      <w:r>
        <w:rPr>
          <w:rFonts w:asciiTheme="majorBidi" w:hAnsiTheme="majorBidi" w:cstheme="majorBidi"/>
          <w:color w:val="auto"/>
          <w:sz w:val="22"/>
        </w:rPr>
        <w:t xml:space="preserve">Parameters values in </w:t>
      </w:r>
      <w:del w:id="463" w:author="adm" w:date="2017-01-18T18:12:00Z">
        <w:r w:rsidDel="00D671C9">
          <w:rPr>
            <w:rFonts w:asciiTheme="majorBidi" w:hAnsiTheme="majorBidi" w:cstheme="majorBidi"/>
            <w:color w:val="auto"/>
            <w:sz w:val="22"/>
          </w:rPr>
          <w:delText>textArea</w:delText>
        </w:r>
      </w:del>
      <w:ins w:id="464" w:author="adm" w:date="2017-01-18T18:12:00Z">
        <w:r w:rsidR="00D671C9">
          <w:rPr>
            <w:rFonts w:asciiTheme="majorBidi" w:hAnsiTheme="majorBidi" w:cstheme="majorBidi"/>
            <w:color w:val="auto"/>
            <w:sz w:val="22"/>
          </w:rPr>
          <w:t>TextArea</w:t>
        </w:r>
      </w:ins>
      <w:r>
        <w:rPr>
          <w:rFonts w:asciiTheme="majorBidi" w:hAnsiTheme="majorBidi" w:cstheme="majorBidi"/>
          <w:color w:val="auto"/>
          <w:sz w:val="22"/>
        </w:rPr>
        <w:t xml:space="preserve">, each value in a </w:t>
      </w:r>
      <w:r w:rsidRPr="00C524BC">
        <w:rPr>
          <w:rFonts w:asciiTheme="majorBidi" w:hAnsiTheme="majorBidi" w:cstheme="majorBidi"/>
          <w:color w:val="auto"/>
          <w:sz w:val="22"/>
        </w:rPr>
        <w:t>separate line</w:t>
      </w:r>
    </w:p>
    <w:p w14:paraId="3F67BA68" w14:textId="2AFBEBED" w:rsidR="00494BD3" w:rsidRPr="00494BD3" w:rsidRDefault="00494BD3" w:rsidP="005D0EFB">
      <w:pPr>
        <w:spacing w:after="0" w:line="264" w:lineRule="auto"/>
        <w:ind w:left="90" w:right="0" w:firstLine="375"/>
        <w:jc w:val="left"/>
        <w:textAlignment w:val="baseline"/>
        <w:rPr>
          <w:rFonts w:asciiTheme="majorBidi" w:hAnsiTheme="majorBidi" w:cstheme="majorBidi"/>
          <w:color w:val="auto"/>
          <w:sz w:val="22"/>
          <w:shd w:val="clear" w:color="auto" w:fill="FFFFFF"/>
        </w:rPr>
      </w:pPr>
      <w:r w:rsidRPr="00494BD3">
        <w:rPr>
          <w:rFonts w:asciiTheme="majorBidi" w:hAnsiTheme="majorBidi" w:cstheme="majorBidi"/>
          <w:color w:val="auto"/>
          <w:sz w:val="22"/>
          <w:shd w:val="clear" w:color="auto" w:fill="FFFFFF"/>
        </w:rPr>
        <w:t>for  more details</w:t>
      </w:r>
      <w:r w:rsidR="007526F5">
        <w:rPr>
          <w:rFonts w:asciiTheme="majorBidi" w:hAnsiTheme="majorBidi" w:cstheme="majorBidi"/>
          <w:color w:val="auto"/>
          <w:sz w:val="22"/>
          <w:shd w:val="clear" w:color="auto" w:fill="FFFFFF"/>
        </w:rPr>
        <w:t xml:space="preserve"> about </w:t>
      </w:r>
      <w:commentRangeStart w:id="465"/>
      <w:del w:id="466" w:author="אלנה רווה" w:date="2017-01-17T12:44:00Z">
        <w:r w:rsidR="007526F5" w:rsidDel="005D0EFB">
          <w:rPr>
            <w:rFonts w:asciiTheme="majorBidi" w:hAnsiTheme="majorBidi" w:cstheme="majorBidi"/>
            <w:color w:val="auto"/>
            <w:sz w:val="22"/>
            <w:shd w:val="clear" w:color="auto" w:fill="FFFFFF"/>
          </w:rPr>
          <w:delText>Bopo</w:delText>
        </w:r>
      </w:del>
      <w:commentRangeEnd w:id="465"/>
      <w:ins w:id="467" w:author="אלנה רווה" w:date="2017-01-17T12:46:00Z">
        <w:del w:id="468" w:author="adm" w:date="2017-01-18T17:05:00Z">
          <w:r w:rsidR="00931A90" w:rsidDel="0054741D">
            <w:rPr>
              <w:rFonts w:asciiTheme="majorBidi" w:hAnsiTheme="majorBidi" w:cstheme="majorBidi"/>
              <w:color w:val="auto"/>
              <w:sz w:val="22"/>
              <w:shd w:val="clear" w:color="auto" w:fill="FFFFFF"/>
            </w:rPr>
            <w:delText>BoPoBoPo</w:delText>
          </w:r>
        </w:del>
      </w:ins>
      <w:ins w:id="469" w:author="adm" w:date="2017-01-18T17:05:00Z">
        <w:r w:rsidR="0054741D">
          <w:rPr>
            <w:rFonts w:asciiTheme="majorBidi" w:hAnsiTheme="majorBidi" w:cstheme="majorBidi"/>
            <w:color w:val="auto"/>
            <w:sz w:val="22"/>
            <w:shd w:val="clear" w:color="auto" w:fill="FFFFFF"/>
          </w:rPr>
          <w:t>BoPo</w:t>
        </w:r>
      </w:ins>
      <w:r w:rsidR="00FE546C">
        <w:rPr>
          <w:rStyle w:val="a8"/>
        </w:rPr>
        <w:commentReference w:id="465"/>
      </w:r>
      <w:r w:rsidR="007526F5">
        <w:rPr>
          <w:rFonts w:asciiTheme="majorBidi" w:hAnsiTheme="majorBidi" w:cstheme="majorBidi"/>
          <w:color w:val="auto"/>
          <w:sz w:val="22"/>
          <w:shd w:val="clear" w:color="auto" w:fill="FFFFFF"/>
        </w:rPr>
        <w:t xml:space="preserve"> spe</w:t>
      </w:r>
      <w:r w:rsidRPr="00494BD3">
        <w:rPr>
          <w:rFonts w:asciiTheme="majorBidi" w:hAnsiTheme="majorBidi" w:cstheme="majorBidi"/>
          <w:color w:val="auto"/>
          <w:sz w:val="22"/>
          <w:shd w:val="clear" w:color="auto" w:fill="FFFFFF"/>
        </w:rPr>
        <w:t xml:space="preserve">c see the book </w:t>
      </w:r>
      <w:del w:id="470" w:author="אלנה רווה" w:date="2017-01-17T12:44:00Z">
        <w:r w:rsidRPr="00494BD3" w:rsidDel="002E4814">
          <w:rPr>
            <w:rFonts w:asciiTheme="majorBidi" w:hAnsiTheme="majorBidi" w:cstheme="majorBidi"/>
            <w:color w:val="auto"/>
            <w:sz w:val="22"/>
            <w:shd w:val="clear" w:color="auto" w:fill="FFFFFF"/>
          </w:rPr>
          <w:delText>extension</w:delText>
        </w:r>
      </w:del>
      <w:ins w:id="471" w:author="אלנה רווה" w:date="2017-01-17T12:44:00Z">
        <w:r w:rsidR="002E4814">
          <w:rPr>
            <w:rFonts w:asciiTheme="majorBidi" w:hAnsiTheme="majorBidi" w:cstheme="majorBidi"/>
            <w:color w:val="auto"/>
            <w:sz w:val="22"/>
            <w:shd w:val="clear" w:color="auto" w:fill="FFFFFF"/>
          </w:rPr>
          <w:t>Appendix</w:t>
        </w:r>
      </w:ins>
      <w:ins w:id="472" w:author="אלנה רווה" w:date="2017-01-17T12:45:00Z">
        <w:r w:rsidR="002E4814">
          <w:rPr>
            <w:rFonts w:asciiTheme="majorBidi" w:hAnsiTheme="majorBidi" w:cstheme="majorBidi"/>
            <w:color w:val="auto"/>
            <w:sz w:val="22"/>
            <w:shd w:val="clear" w:color="auto" w:fill="FFFFFF"/>
          </w:rPr>
          <w:t>.</w:t>
        </w:r>
      </w:ins>
    </w:p>
    <w:p w14:paraId="4CF96F99" w14:textId="77777777" w:rsidR="00494BD3" w:rsidRPr="00494BD3" w:rsidRDefault="00494BD3" w:rsidP="00494BD3">
      <w:pPr>
        <w:spacing w:after="0" w:line="240" w:lineRule="auto"/>
        <w:ind w:right="120"/>
        <w:jc w:val="left"/>
        <w:textAlignment w:val="baseline"/>
        <w:rPr>
          <w:rFonts w:asciiTheme="majorBidi" w:hAnsiTheme="majorBidi" w:cstheme="majorBidi"/>
          <w:color w:val="auto"/>
          <w:sz w:val="22"/>
        </w:rPr>
      </w:pPr>
    </w:p>
    <w:p w14:paraId="1F3F9D74" w14:textId="77777777" w:rsidR="0035759C" w:rsidRPr="00494BD3" w:rsidRDefault="0035759C" w:rsidP="0035759C">
      <w:pPr>
        <w:spacing w:after="0" w:line="240" w:lineRule="auto"/>
        <w:ind w:left="465" w:right="120" w:firstLine="0"/>
        <w:jc w:val="left"/>
        <w:textAlignment w:val="baseline"/>
        <w:rPr>
          <w:rFonts w:asciiTheme="majorBidi" w:hAnsiTheme="majorBidi" w:cstheme="majorBidi"/>
          <w:b/>
          <w:bCs/>
          <w:color w:val="auto"/>
          <w:sz w:val="22"/>
        </w:rPr>
      </w:pPr>
      <w:r w:rsidRPr="00494BD3">
        <w:rPr>
          <w:rFonts w:asciiTheme="majorBidi" w:hAnsiTheme="majorBidi" w:cstheme="majorBidi"/>
          <w:b/>
          <w:bCs/>
          <w:color w:val="auto"/>
          <w:sz w:val="22"/>
        </w:rPr>
        <w:t>Frontend:</w:t>
      </w:r>
    </w:p>
    <w:p w14:paraId="668828F4" w14:textId="04E8FEC2" w:rsidR="0035759C" w:rsidRPr="00CC21F3" w:rsidRDefault="00494BD3" w:rsidP="00494BD3">
      <w:pPr>
        <w:tabs>
          <w:tab w:val="left" w:pos="3690"/>
        </w:tabs>
        <w:spacing w:after="0" w:line="240" w:lineRule="auto"/>
        <w:ind w:right="120"/>
        <w:jc w:val="left"/>
        <w:textAlignment w:val="baseline"/>
        <w:rPr>
          <w:rFonts w:asciiTheme="majorBidi" w:hAnsiTheme="majorBidi" w:cstheme="majorBidi"/>
          <w:color w:val="auto"/>
          <w:sz w:val="22"/>
        </w:rPr>
      </w:pPr>
      <w:r>
        <w:rPr>
          <w:rFonts w:asciiTheme="majorBidi" w:hAnsiTheme="majorBidi" w:cstheme="majorBidi"/>
          <w:color w:val="auto"/>
          <w:sz w:val="22"/>
        </w:rPr>
        <w:tab/>
      </w:r>
    </w:p>
    <w:tbl>
      <w:tblPr>
        <w:tblStyle w:val="af"/>
        <w:tblW w:w="0" w:type="auto"/>
        <w:tblInd w:w="720" w:type="dxa"/>
        <w:tblLook w:val="04A0" w:firstRow="1" w:lastRow="0" w:firstColumn="1" w:lastColumn="0" w:noHBand="0" w:noVBand="1"/>
      </w:tblPr>
      <w:tblGrid>
        <w:gridCol w:w="4158"/>
        <w:gridCol w:w="4176"/>
      </w:tblGrid>
      <w:tr w:rsidR="0035759C" w:rsidRPr="00AC1FEB" w14:paraId="1A1E80AC" w14:textId="77777777" w:rsidTr="00ED7B99">
        <w:trPr>
          <w:trHeight w:val="2683"/>
        </w:trPr>
        <w:tc>
          <w:tcPr>
            <w:tcW w:w="4378" w:type="dxa"/>
          </w:tcPr>
          <w:p w14:paraId="68861175" w14:textId="77777777" w:rsidR="00D82989" w:rsidRDefault="00D82989" w:rsidP="00ED7B99">
            <w:pPr>
              <w:spacing w:after="0" w:line="240" w:lineRule="auto"/>
              <w:ind w:left="0" w:right="120" w:firstLine="0"/>
              <w:jc w:val="left"/>
              <w:textAlignment w:val="baseline"/>
              <w:rPr>
                <w:noProof/>
                <w:lang w:bidi="ar-SA"/>
              </w:rPr>
            </w:pPr>
          </w:p>
          <w:p w14:paraId="1098133A" w14:textId="0B94DA44" w:rsidR="0035759C" w:rsidRPr="00AC1FEB" w:rsidRDefault="0035759C" w:rsidP="00ED7B99">
            <w:pPr>
              <w:spacing w:after="0" w:line="240" w:lineRule="auto"/>
              <w:ind w:left="0" w:right="120" w:firstLine="0"/>
              <w:jc w:val="left"/>
              <w:textAlignment w:val="baseline"/>
              <w:rPr>
                <w:rFonts w:asciiTheme="majorBidi" w:hAnsiTheme="majorBidi" w:cstheme="majorBidi"/>
                <w:color w:val="0000FF"/>
                <w:sz w:val="22"/>
              </w:rPr>
            </w:pPr>
            <w:r>
              <w:rPr>
                <w:noProof/>
                <w:lang w:bidi="ar-SA"/>
              </w:rPr>
              <w:drawing>
                <wp:inline distT="0" distB="0" distL="0" distR="0" wp14:anchorId="0E5F86A2" wp14:editId="55B9164C">
                  <wp:extent cx="1962150" cy="23806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817" t="27744" r="40817" b="28734"/>
                          <a:stretch/>
                        </pic:blipFill>
                        <pic:spPr bwMode="auto">
                          <a:xfrm>
                            <a:off x="0" y="0"/>
                            <a:ext cx="1975056" cy="2396273"/>
                          </a:xfrm>
                          <a:prstGeom prst="rect">
                            <a:avLst/>
                          </a:prstGeom>
                          <a:ln>
                            <a:noFill/>
                          </a:ln>
                          <a:extLst>
                            <a:ext uri="{53640926-AAD7-44D8-BBD7-CCE9431645EC}">
                              <a14:shadowObscured xmlns:a14="http://schemas.microsoft.com/office/drawing/2010/main"/>
                            </a:ext>
                          </a:extLst>
                        </pic:spPr>
                      </pic:pic>
                    </a:graphicData>
                  </a:graphic>
                </wp:inline>
              </w:drawing>
            </w:r>
          </w:p>
        </w:tc>
        <w:tc>
          <w:tcPr>
            <w:tcW w:w="3956" w:type="dxa"/>
          </w:tcPr>
          <w:p w14:paraId="352651D7" w14:textId="77777777" w:rsidR="0035759C" w:rsidRDefault="0035759C" w:rsidP="00ED7B99">
            <w:pPr>
              <w:spacing w:after="0" w:line="240" w:lineRule="auto"/>
              <w:ind w:left="0" w:right="120" w:firstLine="0"/>
              <w:jc w:val="left"/>
              <w:textAlignment w:val="baseline"/>
              <w:rPr>
                <w:noProof/>
              </w:rPr>
            </w:pPr>
            <w:r>
              <w:rPr>
                <w:noProof/>
                <w:lang w:bidi="ar-SA"/>
              </w:rPr>
              <w:drawing>
                <wp:inline distT="0" distB="0" distL="0" distR="0" wp14:anchorId="3C6D3D61" wp14:editId="5B07A6A4">
                  <wp:extent cx="2428875" cy="26384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4967" t="36601" r="44894" b="38356"/>
                          <a:stretch/>
                        </pic:blipFill>
                        <pic:spPr bwMode="auto">
                          <a:xfrm>
                            <a:off x="0" y="0"/>
                            <a:ext cx="2434908" cy="2644978"/>
                          </a:xfrm>
                          <a:prstGeom prst="rect">
                            <a:avLst/>
                          </a:prstGeom>
                          <a:ln>
                            <a:noFill/>
                          </a:ln>
                          <a:extLst>
                            <a:ext uri="{53640926-AAD7-44D8-BBD7-CCE9431645EC}">
                              <a14:shadowObscured xmlns:a14="http://schemas.microsoft.com/office/drawing/2010/main"/>
                            </a:ext>
                          </a:extLst>
                        </pic:spPr>
                      </pic:pic>
                    </a:graphicData>
                  </a:graphic>
                </wp:inline>
              </w:drawing>
            </w:r>
          </w:p>
        </w:tc>
      </w:tr>
      <w:tr w:rsidR="0035759C" w:rsidRPr="00AC1FEB" w14:paraId="7143FAFD" w14:textId="77777777" w:rsidTr="00ED7B99">
        <w:trPr>
          <w:trHeight w:val="70"/>
        </w:trPr>
        <w:tc>
          <w:tcPr>
            <w:tcW w:w="4378" w:type="dxa"/>
          </w:tcPr>
          <w:p w14:paraId="1F3AF89D" w14:textId="3B48AA3D" w:rsidR="0035759C" w:rsidRPr="00224031" w:rsidRDefault="0035759C" w:rsidP="00ED7B99">
            <w:pPr>
              <w:spacing w:after="0" w:line="240" w:lineRule="auto"/>
              <w:ind w:left="0" w:right="120" w:firstLine="0"/>
              <w:jc w:val="center"/>
              <w:textAlignment w:val="baseline"/>
              <w:rPr>
                <w:rFonts w:asciiTheme="majorBidi" w:hAnsiTheme="majorBidi" w:cstheme="majorBidi"/>
                <w:color w:val="0000FF"/>
                <w:szCs w:val="20"/>
              </w:rPr>
            </w:pPr>
            <w:r>
              <w:rPr>
                <w:rFonts w:asciiTheme="majorBidi" w:hAnsiTheme="majorBidi" w:cstheme="majorBidi"/>
                <w:b/>
                <w:bCs/>
                <w:color w:val="auto"/>
                <w:sz w:val="22"/>
              </w:rPr>
              <w:t xml:space="preserve"> </w:t>
            </w:r>
            <w:r w:rsidRPr="00FB3A4A">
              <w:rPr>
                <w:rFonts w:asciiTheme="majorBidi" w:hAnsiTheme="majorBidi" w:cstheme="majorBidi"/>
                <w:i/>
                <w:iCs/>
                <w:color w:val="auto"/>
                <w:sz w:val="22"/>
              </w:rPr>
              <w:t xml:space="preserve"> Fig </w:t>
            </w:r>
            <w:r w:rsidR="001F4E1A">
              <w:rPr>
                <w:rFonts w:asciiTheme="majorBidi" w:hAnsiTheme="majorBidi" w:cstheme="majorBidi"/>
                <w:i/>
                <w:iCs/>
                <w:color w:val="auto"/>
                <w:sz w:val="22"/>
              </w:rPr>
              <w:t>3.10</w:t>
            </w:r>
            <w:r w:rsidRPr="00FB3A4A">
              <w:rPr>
                <w:rFonts w:asciiTheme="majorBidi" w:hAnsiTheme="majorBidi" w:cstheme="majorBidi"/>
                <w:i/>
                <w:iCs/>
                <w:color w:val="auto"/>
                <w:sz w:val="22"/>
              </w:rPr>
              <w:t xml:space="preserve"> Adding an element</w:t>
            </w:r>
            <w:r>
              <w:rPr>
                <w:rFonts w:asciiTheme="majorBidi" w:hAnsiTheme="majorBidi" w:cstheme="majorBidi"/>
                <w:i/>
                <w:iCs/>
                <w:color w:val="auto"/>
                <w:sz w:val="22"/>
              </w:rPr>
              <w:t xml:space="preserve"> called </w:t>
            </w:r>
            <w:r w:rsidR="007526F5">
              <w:rPr>
                <w:rFonts w:asciiTheme="majorBidi" w:hAnsiTheme="majorBidi" w:cstheme="majorBidi"/>
                <w:i/>
                <w:iCs/>
                <w:color w:val="auto"/>
                <w:sz w:val="22"/>
              </w:rPr>
              <w:t>“</w:t>
            </w:r>
            <w:r>
              <w:rPr>
                <w:rFonts w:asciiTheme="majorBidi" w:hAnsiTheme="majorBidi" w:cstheme="majorBidi"/>
                <w:i/>
                <w:iCs/>
                <w:color w:val="auto"/>
                <w:sz w:val="22"/>
              </w:rPr>
              <w:t>Category</w:t>
            </w:r>
            <w:r w:rsidR="007526F5">
              <w:rPr>
                <w:rFonts w:asciiTheme="majorBidi" w:hAnsiTheme="majorBidi" w:cstheme="majorBidi"/>
                <w:i/>
                <w:iCs/>
                <w:color w:val="auto"/>
                <w:sz w:val="22"/>
              </w:rPr>
              <w:t>”</w:t>
            </w:r>
            <w:r>
              <w:rPr>
                <w:rFonts w:asciiTheme="majorBidi" w:hAnsiTheme="majorBidi" w:cstheme="majorBidi"/>
                <w:i/>
                <w:iCs/>
                <w:color w:val="auto"/>
                <w:sz w:val="22"/>
              </w:rPr>
              <w:t xml:space="preserve">  to “create New Event” screen .</w:t>
            </w:r>
          </w:p>
        </w:tc>
        <w:tc>
          <w:tcPr>
            <w:tcW w:w="3956" w:type="dxa"/>
          </w:tcPr>
          <w:p w14:paraId="3460665E" w14:textId="3F5A1102" w:rsidR="0035759C" w:rsidRDefault="00494BD3" w:rsidP="00ED7B99">
            <w:pPr>
              <w:spacing w:after="0" w:line="240" w:lineRule="auto"/>
              <w:ind w:left="0" w:right="120" w:firstLine="0"/>
              <w:jc w:val="center"/>
              <w:textAlignment w:val="baseline"/>
              <w:rPr>
                <w:rFonts w:asciiTheme="majorBidi" w:hAnsiTheme="majorBidi" w:cstheme="majorBidi"/>
                <w:b/>
                <w:bCs/>
                <w:color w:val="auto"/>
                <w:sz w:val="22"/>
              </w:rPr>
            </w:pPr>
            <w:r>
              <w:rPr>
                <w:rFonts w:asciiTheme="majorBidi" w:hAnsiTheme="majorBidi" w:cstheme="majorBidi"/>
                <w:i/>
                <w:iCs/>
                <w:color w:val="auto"/>
                <w:sz w:val="22"/>
              </w:rPr>
              <w:t xml:space="preserve">Fig3.11 The “Create New Event “Screen   after adding  the </w:t>
            </w:r>
            <w:r w:rsidR="007526F5">
              <w:rPr>
                <w:rFonts w:asciiTheme="majorBidi" w:hAnsiTheme="majorBidi" w:cstheme="majorBidi"/>
                <w:i/>
                <w:iCs/>
                <w:color w:val="auto"/>
                <w:sz w:val="22"/>
              </w:rPr>
              <w:t>“</w:t>
            </w:r>
            <w:r>
              <w:rPr>
                <w:rFonts w:asciiTheme="majorBidi" w:hAnsiTheme="majorBidi" w:cstheme="majorBidi"/>
                <w:i/>
                <w:iCs/>
                <w:color w:val="auto"/>
                <w:sz w:val="22"/>
              </w:rPr>
              <w:t>Category</w:t>
            </w:r>
            <w:r w:rsidR="007526F5">
              <w:rPr>
                <w:rFonts w:asciiTheme="majorBidi" w:hAnsiTheme="majorBidi" w:cstheme="majorBidi"/>
                <w:i/>
                <w:iCs/>
                <w:color w:val="auto"/>
                <w:sz w:val="22"/>
              </w:rPr>
              <w:t>”</w:t>
            </w:r>
          </w:p>
        </w:tc>
      </w:tr>
    </w:tbl>
    <w:p w14:paraId="5800A9C1" w14:textId="77777777" w:rsidR="0035759C" w:rsidRDefault="0035759C" w:rsidP="0035759C"/>
    <w:p w14:paraId="7A7E64B1" w14:textId="77777777" w:rsidR="00494BD3" w:rsidRDefault="00494BD3" w:rsidP="0035759C"/>
    <w:p w14:paraId="6926F35D" w14:textId="77777777" w:rsidR="00494BD3" w:rsidRDefault="00494BD3" w:rsidP="0035759C"/>
    <w:p w14:paraId="3D9FE1F1" w14:textId="77777777" w:rsidR="00494BD3" w:rsidRDefault="00494BD3" w:rsidP="0035759C"/>
    <w:p w14:paraId="28202F4E" w14:textId="54A66D57" w:rsidR="00494BD3" w:rsidRDefault="00494BD3" w:rsidP="00494BD3">
      <w:pPr>
        <w:ind w:left="0" w:firstLine="0"/>
      </w:pPr>
    </w:p>
    <w:p w14:paraId="54D0B467" w14:textId="77777777" w:rsidR="00494BD3" w:rsidRDefault="00494BD3" w:rsidP="0035759C"/>
    <w:p w14:paraId="1B67657E" w14:textId="77777777" w:rsidR="00494BD3" w:rsidRDefault="00494BD3" w:rsidP="00494BD3">
      <w:pPr>
        <w:ind w:left="0" w:firstLine="0"/>
      </w:pPr>
    </w:p>
    <w:p w14:paraId="2C7D360B" w14:textId="54B769EC" w:rsidR="0035759C" w:rsidRPr="00494BD3" w:rsidRDefault="0035759C" w:rsidP="00494BD3">
      <w:pPr>
        <w:ind w:left="0" w:firstLine="0"/>
        <w:rPr>
          <w:b/>
          <w:bCs/>
        </w:rPr>
      </w:pPr>
      <w:r w:rsidRPr="00494BD3">
        <w:rPr>
          <w:b/>
          <w:bCs/>
        </w:rPr>
        <w:t xml:space="preserve">Backend: </w:t>
      </w:r>
    </w:p>
    <w:p w14:paraId="5A8F112C" w14:textId="77777777" w:rsidR="0035759C" w:rsidRDefault="0035759C" w:rsidP="0035759C">
      <w:r>
        <w:tab/>
      </w:r>
    </w:p>
    <w:tbl>
      <w:tblPr>
        <w:tblStyle w:val="af"/>
        <w:tblW w:w="9526" w:type="dxa"/>
        <w:tblInd w:w="108" w:type="dxa"/>
        <w:tblLook w:val="04A0" w:firstRow="1" w:lastRow="0" w:firstColumn="1" w:lastColumn="0" w:noHBand="0" w:noVBand="1"/>
      </w:tblPr>
      <w:tblGrid>
        <w:gridCol w:w="5132"/>
        <w:gridCol w:w="4394"/>
      </w:tblGrid>
      <w:tr w:rsidR="0035759C" w:rsidRPr="00AC1FEB" w14:paraId="6888B9C8" w14:textId="77777777" w:rsidTr="00ED7B99">
        <w:tc>
          <w:tcPr>
            <w:tcW w:w="5132" w:type="dxa"/>
          </w:tcPr>
          <w:p w14:paraId="3D92A245"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3D681060"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0288" behindDoc="0" locked="0" layoutInCell="1" allowOverlap="1" wp14:anchorId="1F324790" wp14:editId="66F02FEF">
                      <wp:simplePos x="0" y="0"/>
                      <wp:positionH relativeFrom="column">
                        <wp:posOffset>909320</wp:posOffset>
                      </wp:positionH>
                      <wp:positionV relativeFrom="paragraph">
                        <wp:posOffset>31750</wp:posOffset>
                      </wp:positionV>
                      <wp:extent cx="1266825" cy="257175"/>
                      <wp:effectExtent l="0" t="0" r="28575" b="28575"/>
                      <wp:wrapNone/>
                      <wp:docPr id="38" name="Text Box 38"/>
                      <wp:cNvGraphicFramePr/>
                      <a:graphic xmlns:a="http://schemas.openxmlformats.org/drawingml/2006/main">
                        <a:graphicData uri="http://schemas.microsoft.com/office/word/2010/wordprocessingShape">
                          <wps:wsp>
                            <wps:cNvSpPr txBox="1"/>
                            <wps:spPr>
                              <a:xfrm>
                                <a:off x="0" y="0"/>
                                <a:ext cx="1266825" cy="257175"/>
                              </a:xfrm>
                              <a:prstGeom prst="rect">
                                <a:avLst/>
                              </a:prstGeom>
                              <a:solidFill>
                                <a:schemeClr val="lt1"/>
                              </a:solidFill>
                              <a:ln w="6350">
                                <a:solidFill>
                                  <a:schemeClr val="bg1"/>
                                </a:solidFill>
                              </a:ln>
                            </wps:spPr>
                            <wps:txbx>
                              <w:txbxContent>
                                <w:p w14:paraId="3DF305F0" w14:textId="77777777" w:rsidR="003F5ADE" w:rsidRDefault="003F5ADE" w:rsidP="0035759C">
                                  <w:pPr>
                                    <w:spacing w:line="360" w:lineRule="auto"/>
                                    <w:ind w:left="0" w:right="0" w:firstLine="0"/>
                                    <w:jc w:val="left"/>
                                  </w:pPr>
                                  <w:r>
                                    <w:t>Go:(category=study)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24790" id="Text Box 38" o:spid="_x0000_s1030" type="#_x0000_t202" style="position:absolute;margin-left:71.6pt;margin-top:2.5pt;width:99.7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" fillcolor="white [3201]" strokecolor="white [3212]" strokeweight=".5pt">
                      <v:textbox>
                        <w:txbxContent>
                          <w:p w14:paraId="3DF305F0" w14:textId="77777777" w:rsidR="003F5ADE" w:rsidRDefault="003F5ADE" w:rsidP="0035759C">
                            <w:pPr>
                              <w:spacing w:line="360" w:lineRule="auto"/>
                              <w:ind w:left="0" w:right="0" w:firstLine="0"/>
                              <w:jc w:val="left"/>
                            </w:pPr>
                            <w:r>
                              <w:t>Go:(category=study)</w:t>
                            </w:r>
                          </w:p>
                        </w:txbxContent>
                      </v:textbox>
                    </v:shape>
                  </w:pict>
                </mc:Fallback>
              </mc:AlternateContent>
            </w:r>
          </w:p>
          <w:p w14:paraId="5C490E83"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58240" behindDoc="0" locked="0" layoutInCell="1" allowOverlap="1" wp14:anchorId="276BCEC0" wp14:editId="6DE756F1">
                      <wp:simplePos x="0" y="0"/>
                      <wp:positionH relativeFrom="column">
                        <wp:posOffset>899795</wp:posOffset>
                      </wp:positionH>
                      <wp:positionV relativeFrom="paragraph">
                        <wp:posOffset>129539</wp:posOffset>
                      </wp:positionV>
                      <wp:extent cx="152400" cy="180975"/>
                      <wp:effectExtent l="0" t="0" r="76200" b="47625"/>
                      <wp:wrapNone/>
                      <wp:docPr id="39" name="Straight Arrow Connector 39"/>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7D08A" id="Straight Arrow Connector 39" o:spid="_x0000_s1026" type="#_x0000_t32" style="position:absolute;left:0;text-align:left;margin-left:70.85pt;margin-top:10.2pt;width:12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" strokecolor="black [3200]" strokeweight=".5pt">
                      <v:stroke endarrow="block" joinstyle="miter"/>
                    </v:shape>
                  </w:pict>
                </mc:Fallback>
              </mc:AlternateContent>
            </w:r>
          </w:p>
          <w:p w14:paraId="79BE970C"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57216" behindDoc="0" locked="0" layoutInCell="1" allowOverlap="1" wp14:anchorId="5EFF486C" wp14:editId="028A2E3B">
                      <wp:simplePos x="0" y="0"/>
                      <wp:positionH relativeFrom="column">
                        <wp:posOffset>854710</wp:posOffset>
                      </wp:positionH>
                      <wp:positionV relativeFrom="paragraph">
                        <wp:posOffset>105410</wp:posOffset>
                      </wp:positionV>
                      <wp:extent cx="1609725" cy="323850"/>
                      <wp:effectExtent l="0" t="0" r="28575" b="19050"/>
                      <wp:wrapNone/>
                      <wp:docPr id="40" name="Oval 40"/>
                      <wp:cNvGraphicFramePr/>
                      <a:graphic xmlns:a="http://schemas.openxmlformats.org/drawingml/2006/main">
                        <a:graphicData uri="http://schemas.microsoft.com/office/word/2010/wordprocessingShape">
                          <wps:wsp>
                            <wps:cNvSpPr/>
                            <wps:spPr>
                              <a:xfrm>
                                <a:off x="0" y="0"/>
                                <a:ext cx="16097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2F379810" w14:textId="77777777" w:rsidR="003F5ADE" w:rsidRDefault="003F5ADE" w:rsidP="0035759C">
                                  <w:pPr>
                                    <w:spacing w:after="0" w:line="240" w:lineRule="auto"/>
                                    <w:ind w:left="0" w:right="0" w:firstLine="0"/>
                                    <w:jc w:val="left"/>
                                  </w:pPr>
                                  <w:r>
                                    <w:t>CreateNewEvent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FF486C" id="Oval 40" o:spid="_x0000_s1031" style="position:absolute;margin-left:67.3pt;margin-top:8.3pt;width:126.75pt;height:2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" fillcolor="white [3201]" strokecolor="black [3200]" strokeweight="1pt">
                      <v:stroke joinstyle="miter"/>
                      <v:textbox>
                        <w:txbxContent>
                          <w:p w14:paraId="2F379810" w14:textId="77777777" w:rsidR="003F5ADE" w:rsidRDefault="003F5ADE" w:rsidP="0035759C">
                            <w:pPr>
                              <w:spacing w:after="0" w:line="240" w:lineRule="auto"/>
                              <w:ind w:left="0" w:right="0" w:firstLine="0"/>
                              <w:jc w:val="left"/>
                            </w:pPr>
                            <w:r>
                              <w:t>CreateNewEvent</w:t>
                            </w:r>
                          </w:p>
                        </w:txbxContent>
                      </v:textbox>
                    </v:oval>
                  </w:pict>
                </mc:Fallback>
              </mc:AlternateContent>
            </w:r>
          </w:p>
          <w:p w14:paraId="1FB590F0"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1312" behindDoc="0" locked="0" layoutInCell="1" allowOverlap="1" wp14:anchorId="0A1C3C7E" wp14:editId="784963F2">
                      <wp:simplePos x="0" y="0"/>
                      <wp:positionH relativeFrom="column">
                        <wp:posOffset>890270</wp:posOffset>
                      </wp:positionH>
                      <wp:positionV relativeFrom="paragraph">
                        <wp:posOffset>142240</wp:posOffset>
                      </wp:positionV>
                      <wp:extent cx="314325" cy="133350"/>
                      <wp:effectExtent l="400050" t="0" r="0" b="95250"/>
                      <wp:wrapNone/>
                      <wp:docPr id="41" name="Curved Connector 31"/>
                      <wp:cNvGraphicFramePr/>
                      <a:graphic xmlns:a="http://schemas.openxmlformats.org/drawingml/2006/main">
                        <a:graphicData uri="http://schemas.microsoft.com/office/word/2010/wordprocessingShape">
                          <wps:wsp>
                            <wps:cNvCnPr/>
                            <wps:spPr>
                              <a:xfrm>
                                <a:off x="0" y="0"/>
                                <a:ext cx="314325" cy="133350"/>
                              </a:xfrm>
                              <a:prstGeom prst="curvedConnector3">
                                <a:avLst>
                                  <a:gd name="adj1" fmla="val -12575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A8BD9" id="Curved Connector 31" o:spid="_x0000_s1026" type="#_x0000_t38" style="position:absolute;left:0;text-align:left;margin-left:70.1pt;margin-top:11.2pt;width:24.75pt;height:1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" adj="-27164" strokecolor="black [3200]" strokeweight=".5pt">
                      <v:stroke endarrow="block" joinstyle="miter"/>
                    </v:shape>
                  </w:pict>
                </mc:Fallback>
              </mc:AlternateContent>
            </w:r>
          </w:p>
          <w:p w14:paraId="1385F81E"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59264" behindDoc="0" locked="0" layoutInCell="1" allowOverlap="1" wp14:anchorId="328C3843" wp14:editId="4857288C">
                      <wp:simplePos x="0" y="0"/>
                      <wp:positionH relativeFrom="column">
                        <wp:posOffset>2090420</wp:posOffset>
                      </wp:positionH>
                      <wp:positionV relativeFrom="paragraph">
                        <wp:posOffset>15240</wp:posOffset>
                      </wp:positionV>
                      <wp:extent cx="266700" cy="142875"/>
                      <wp:effectExtent l="38100" t="0" r="381000" b="85725"/>
                      <wp:wrapNone/>
                      <wp:docPr id="47" name="Curved Connector 32"/>
                      <wp:cNvGraphicFramePr/>
                      <a:graphic xmlns:a="http://schemas.openxmlformats.org/drawingml/2006/main">
                        <a:graphicData uri="http://schemas.microsoft.com/office/word/2010/wordprocessingShape">
                          <wps:wsp>
                            <wps:cNvCnPr/>
                            <wps:spPr>
                              <a:xfrm flipH="1">
                                <a:off x="0" y="0"/>
                                <a:ext cx="266700" cy="142875"/>
                              </a:xfrm>
                              <a:prstGeom prst="curvedConnector3">
                                <a:avLst>
                                  <a:gd name="adj1" fmla="val -13928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8E77D" id="Curved Connector 32" o:spid="_x0000_s1026" type="#_x0000_t38" style="position:absolute;left:0;text-align:left;margin-left:164.6pt;margin-top:1.2pt;width:21pt;height:11.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" adj="-30086" strokecolor="black [3200]" strokeweight=".5pt">
                      <v:stroke endarrow="block" joinstyle="miter"/>
                    </v:shape>
                  </w:pict>
                </mc:Fallback>
              </mc:AlternateContent>
            </w:r>
            <w:r>
              <w:rPr>
                <w:rFonts w:asciiTheme="majorBidi" w:hAnsiTheme="majorBidi" w:cstheme="majorBidi"/>
                <w:noProof/>
                <w:lang w:bidi="ar-SA"/>
              </w:rPr>
              <mc:AlternateContent>
                <mc:Choice Requires="wps">
                  <w:drawing>
                    <wp:anchor distT="0" distB="0" distL="114300" distR="114300" simplePos="0" relativeHeight="251663360" behindDoc="0" locked="0" layoutInCell="1" allowOverlap="1" wp14:anchorId="52BB6444" wp14:editId="7A0263A2">
                      <wp:simplePos x="0" y="0"/>
                      <wp:positionH relativeFrom="column">
                        <wp:posOffset>-62230</wp:posOffset>
                      </wp:positionH>
                      <wp:positionV relativeFrom="paragraph">
                        <wp:posOffset>171450</wp:posOffset>
                      </wp:positionV>
                      <wp:extent cx="1581150" cy="695325"/>
                      <wp:effectExtent l="0" t="0" r="19050" b="28575"/>
                      <wp:wrapNone/>
                      <wp:docPr id="51" name="Text Box 51"/>
                      <wp:cNvGraphicFramePr/>
                      <a:graphic xmlns:a="http://schemas.openxmlformats.org/drawingml/2006/main">
                        <a:graphicData uri="http://schemas.microsoft.com/office/word/2010/wordprocessingShape">
                          <wps:wsp>
                            <wps:cNvSpPr txBox="1"/>
                            <wps:spPr>
                              <a:xfrm>
                                <a:off x="0" y="0"/>
                                <a:ext cx="1581150" cy="695325"/>
                              </a:xfrm>
                              <a:prstGeom prst="rect">
                                <a:avLst/>
                              </a:prstGeom>
                              <a:solidFill>
                                <a:schemeClr val="lt1"/>
                              </a:solidFill>
                              <a:ln w="6350">
                                <a:solidFill>
                                  <a:schemeClr val="bg1"/>
                                </a:solidFill>
                              </a:ln>
                            </wps:spPr>
                            <wps:txbx>
                              <w:txbxContent>
                                <w:p w14:paraId="02D1696B" w14:textId="77777777" w:rsidR="003F5ADE" w:rsidRDefault="003F5ADE" w:rsidP="0035759C">
                                  <w:pPr>
                                    <w:spacing w:line="360" w:lineRule="auto"/>
                                    <w:ind w:left="0" w:right="0" w:firstLine="0"/>
                                    <w:jc w:val="left"/>
                                  </w:pPr>
                                  <w:r>
                                    <w:t>{category =study}</w:t>
                                  </w:r>
                                </w:p>
                                <w:p w14:paraId="36C5EBEA" w14:textId="77777777" w:rsidR="003F5ADE" w:rsidRDefault="003F5ADE" w:rsidP="0035759C">
                                  <w:pPr>
                                    <w:spacing w:line="360" w:lineRule="auto"/>
                                    <w:ind w:left="0" w:right="0" w:firstLine="0"/>
                                    <w:jc w:val="left"/>
                                  </w:pPr>
                                  <w:r>
                                    <w:t>{category =eat and drink}</w:t>
                                  </w:r>
                                </w:p>
                                <w:p w14:paraId="61F832C5" w14:textId="77777777" w:rsidR="003F5ADE" w:rsidRDefault="003F5ADE" w:rsidP="0035759C">
                                  <w:pPr>
                                    <w:spacing w:line="360" w:lineRule="auto"/>
                                    <w:ind w:left="0" w:right="0" w:firstLine="0"/>
                                    <w:jc w:val="left"/>
                                  </w:pPr>
                                  <w:r>
                                    <w:t>{category =concerts}</w:t>
                                  </w:r>
                                </w:p>
                                <w:p w14:paraId="09C09A58" w14:textId="77777777" w:rsidR="003F5ADE" w:rsidRDefault="003F5ADE" w:rsidP="0035759C">
                                  <w:pPr>
                                    <w:spacing w:line="360" w:lineRule="auto"/>
                                    <w:ind w:left="0" w:right="0" w:firstLine="0"/>
                                    <w:jc w:val="left"/>
                                  </w:pPr>
                                </w:p>
                                <w:p w14:paraId="3CEDCF3A" w14:textId="77777777" w:rsidR="003F5ADE" w:rsidRDefault="003F5ADE" w:rsidP="0035759C">
                                  <w:pPr>
                                    <w:spacing w:line="360" w:lineRule="auto"/>
                                    <w:ind w:left="0" w:right="0" w:firstLine="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B6444" id="Text Box 51" o:spid="_x0000_s1032" type="#_x0000_t202" style="position:absolute;margin-left:-4.9pt;margin-top:13.5pt;width:124.5pt;height:5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" fillcolor="white [3201]" strokecolor="white [3212]" strokeweight=".5pt">
                      <v:textbox>
                        <w:txbxContent>
                          <w:p w14:paraId="02D1696B" w14:textId="77777777" w:rsidR="003F5ADE" w:rsidRDefault="003F5ADE" w:rsidP="0035759C">
                            <w:pPr>
                              <w:spacing w:line="360" w:lineRule="auto"/>
                              <w:ind w:left="0" w:right="0" w:firstLine="0"/>
                              <w:jc w:val="left"/>
                            </w:pPr>
                            <w:r>
                              <w:t>{category =study}</w:t>
                            </w:r>
                          </w:p>
                          <w:p w14:paraId="36C5EBEA" w14:textId="77777777" w:rsidR="003F5ADE" w:rsidRDefault="003F5ADE" w:rsidP="0035759C">
                            <w:pPr>
                              <w:spacing w:line="360" w:lineRule="auto"/>
                              <w:ind w:left="0" w:right="0" w:firstLine="0"/>
                              <w:jc w:val="left"/>
                            </w:pPr>
                            <w:r>
                              <w:t>{category =eat and drink}</w:t>
                            </w:r>
                          </w:p>
                          <w:p w14:paraId="61F832C5" w14:textId="77777777" w:rsidR="003F5ADE" w:rsidRDefault="003F5ADE" w:rsidP="0035759C">
                            <w:pPr>
                              <w:spacing w:line="360" w:lineRule="auto"/>
                              <w:ind w:left="0" w:right="0" w:firstLine="0"/>
                              <w:jc w:val="left"/>
                            </w:pPr>
                            <w:r>
                              <w:t>{category =concerts}</w:t>
                            </w:r>
                          </w:p>
                          <w:p w14:paraId="09C09A58" w14:textId="77777777" w:rsidR="003F5ADE" w:rsidRDefault="003F5ADE" w:rsidP="0035759C">
                            <w:pPr>
                              <w:spacing w:line="360" w:lineRule="auto"/>
                              <w:ind w:left="0" w:right="0" w:firstLine="0"/>
                              <w:jc w:val="left"/>
                            </w:pPr>
                          </w:p>
                          <w:p w14:paraId="3CEDCF3A" w14:textId="77777777" w:rsidR="003F5ADE" w:rsidRDefault="003F5ADE" w:rsidP="0035759C">
                            <w:pPr>
                              <w:spacing w:line="360" w:lineRule="auto"/>
                              <w:ind w:left="0" w:right="0" w:firstLine="0"/>
                              <w:jc w:val="left"/>
                            </w:pPr>
                          </w:p>
                        </w:txbxContent>
                      </v:textbox>
                    </v:shape>
                  </w:pict>
                </mc:Fallback>
              </mc:AlternateContent>
            </w:r>
          </w:p>
          <w:p w14:paraId="158C61D4"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2336" behindDoc="0" locked="0" layoutInCell="1" allowOverlap="1" wp14:anchorId="48B54360" wp14:editId="6CE687B9">
                      <wp:simplePos x="0" y="0"/>
                      <wp:positionH relativeFrom="column">
                        <wp:posOffset>1383665</wp:posOffset>
                      </wp:positionH>
                      <wp:positionV relativeFrom="paragraph">
                        <wp:posOffset>15875</wp:posOffset>
                      </wp:positionV>
                      <wp:extent cx="1552575" cy="514350"/>
                      <wp:effectExtent l="0" t="0" r="28575" b="19050"/>
                      <wp:wrapNone/>
                      <wp:docPr id="52" name="Text Box 52"/>
                      <wp:cNvGraphicFramePr/>
                      <a:graphic xmlns:a="http://schemas.openxmlformats.org/drawingml/2006/main">
                        <a:graphicData uri="http://schemas.microsoft.com/office/word/2010/wordprocessingShape">
                          <wps:wsp>
                            <wps:cNvSpPr txBox="1"/>
                            <wps:spPr>
                              <a:xfrm>
                                <a:off x="0" y="0"/>
                                <a:ext cx="1552575" cy="514350"/>
                              </a:xfrm>
                              <a:prstGeom prst="rect">
                                <a:avLst/>
                              </a:prstGeom>
                              <a:solidFill>
                                <a:schemeClr val="lt1"/>
                              </a:solidFill>
                              <a:ln w="6350">
                                <a:solidFill>
                                  <a:schemeClr val="bg1"/>
                                </a:solidFill>
                              </a:ln>
                            </wps:spPr>
                            <wps:txbx>
                              <w:txbxContent>
                                <w:p w14:paraId="0A33B2D3" w14:textId="77777777" w:rsidR="003F5ADE" w:rsidRDefault="003F5ADE" w:rsidP="0035759C">
                                  <w:pPr>
                                    <w:spacing w:line="360" w:lineRule="auto"/>
                                    <w:ind w:left="0" w:right="0" w:firstLine="0"/>
                                    <w:jc w:val="left"/>
                                  </w:pPr>
                                  <w:r>
                                    <w:t>{category =sports}</w:t>
                                  </w:r>
                                </w:p>
                                <w:p w14:paraId="7C5FF874" w14:textId="77777777" w:rsidR="003F5ADE" w:rsidRDefault="003F5ADE" w:rsidP="0035759C">
                                  <w:pPr>
                                    <w:spacing w:line="360" w:lineRule="auto"/>
                                    <w:ind w:left="0" w:right="0" w:firstLine="0"/>
                                    <w:jc w:val="left"/>
                                  </w:pPr>
                                  <w:r>
                                    <w:t>{{</w:t>
                                  </w:r>
                                  <w:r w:rsidRPr="00294ED7">
                                    <w:t>category</w:t>
                                  </w:r>
                                  <w:r>
                                    <w:t xml:space="preserve"> =conventions}</w:t>
                                  </w:r>
                                </w:p>
                                <w:p w14:paraId="08CB7600" w14:textId="77777777" w:rsidR="003F5ADE" w:rsidRDefault="003F5ADE" w:rsidP="0035759C">
                                  <w:pPr>
                                    <w:spacing w:line="360" w:lineRule="auto"/>
                                    <w:ind w:left="0" w:right="0" w:firstLine="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4360" id="Text Box 52" o:spid="_x0000_s1033" type="#_x0000_t202" style="position:absolute;margin-left:108.95pt;margin-top:1.25pt;width:122.25pt;height: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" fillcolor="white [3201]" strokecolor="white [3212]" strokeweight=".5pt">
                      <v:textbox>
                        <w:txbxContent>
                          <w:p w14:paraId="0A33B2D3" w14:textId="77777777" w:rsidR="003F5ADE" w:rsidRDefault="003F5ADE" w:rsidP="0035759C">
                            <w:pPr>
                              <w:spacing w:line="360" w:lineRule="auto"/>
                              <w:ind w:left="0" w:right="0" w:firstLine="0"/>
                              <w:jc w:val="left"/>
                            </w:pPr>
                            <w:r>
                              <w:t>{category =sports}</w:t>
                            </w:r>
                          </w:p>
                          <w:p w14:paraId="7C5FF874" w14:textId="77777777" w:rsidR="003F5ADE" w:rsidRDefault="003F5ADE" w:rsidP="0035759C">
                            <w:pPr>
                              <w:spacing w:line="360" w:lineRule="auto"/>
                              <w:ind w:left="0" w:right="0" w:firstLine="0"/>
                              <w:jc w:val="left"/>
                            </w:pPr>
                            <w:r>
                              <w:t>{{</w:t>
                            </w:r>
                            <w:r w:rsidRPr="00294ED7">
                              <w:t>category</w:t>
                            </w:r>
                            <w:r>
                              <w:t xml:space="preserve"> =conventions}</w:t>
                            </w:r>
                          </w:p>
                          <w:p w14:paraId="08CB7600" w14:textId="77777777" w:rsidR="003F5ADE" w:rsidRDefault="003F5ADE" w:rsidP="0035759C">
                            <w:pPr>
                              <w:spacing w:line="360" w:lineRule="auto"/>
                              <w:ind w:left="0" w:right="0" w:firstLine="0"/>
                              <w:jc w:val="left"/>
                            </w:pPr>
                          </w:p>
                        </w:txbxContent>
                      </v:textbox>
                    </v:shape>
                  </w:pict>
                </mc:Fallback>
              </mc:AlternateContent>
            </w:r>
          </w:p>
          <w:p w14:paraId="4591CE11" w14:textId="77777777" w:rsidR="0035759C" w:rsidRDefault="0035759C" w:rsidP="00ED7B99">
            <w:pPr>
              <w:spacing w:after="0" w:line="240" w:lineRule="auto"/>
              <w:ind w:left="0" w:right="0" w:firstLine="0"/>
              <w:jc w:val="left"/>
              <w:textAlignment w:val="baseline"/>
              <w:rPr>
                <w:rFonts w:asciiTheme="majorBidi" w:hAnsiTheme="majorBidi" w:cstheme="majorBidi"/>
              </w:rPr>
            </w:pPr>
          </w:p>
          <w:p w14:paraId="059B4A08"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3173BEF1"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4070F992" w14:textId="77777777" w:rsidR="0035759C" w:rsidRPr="00AC1FEB" w:rsidRDefault="0035759C" w:rsidP="00ED7B99">
            <w:pPr>
              <w:spacing w:after="0" w:line="240" w:lineRule="auto"/>
              <w:ind w:left="0" w:right="120" w:firstLine="0"/>
              <w:jc w:val="left"/>
              <w:textAlignment w:val="baseline"/>
              <w:rPr>
                <w:rFonts w:asciiTheme="majorBidi" w:hAnsiTheme="majorBidi" w:cstheme="majorBidi"/>
                <w:color w:val="0000FF"/>
                <w:sz w:val="22"/>
              </w:rPr>
            </w:pPr>
          </w:p>
        </w:tc>
        <w:tc>
          <w:tcPr>
            <w:tcW w:w="4394" w:type="dxa"/>
          </w:tcPr>
          <w:p w14:paraId="49231D98"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mtype={ CreateNewEvent}</w:t>
            </w:r>
          </w:p>
          <w:p w14:paraId="63333BF7"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mtype = {</w:t>
            </w:r>
            <w:ins w:id="473" w:author="K23.06" w:date="2017-01-04T15:55:00Z">
              <w:r w:rsidRPr="00494BD3">
                <w:rPr>
                  <w:rFonts w:ascii="Courier New" w:hAnsi="Courier New" w:cs="Courier New"/>
                </w:rPr>
                <w:t xml:space="preserve">undefined, </w:t>
              </w:r>
            </w:ins>
            <w:r w:rsidRPr="00494BD3">
              <w:rPr>
                <w:rFonts w:ascii="Courier New" w:hAnsi="Courier New" w:cs="Courier New"/>
              </w:rPr>
              <w:t>study, eat and drink, concerts, sports conventions};</w:t>
            </w:r>
          </w:p>
          <w:p w14:paraId="3F905436"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mtype state= CreateNewEvent;</w:t>
            </w:r>
          </w:p>
          <w:p w14:paraId="1EFB8186"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mtype category=study;</w:t>
            </w:r>
          </w:p>
          <w:p w14:paraId="31A4A65B"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active proctype vm()</w:t>
            </w:r>
            <w:r w:rsidRPr="00494BD3">
              <w:rPr>
                <w:rFonts w:ascii="Courier New" w:hAnsi="Courier New" w:cs="Courier New"/>
              </w:rPr>
              <w:tab/>
            </w:r>
          </w:p>
          <w:p w14:paraId="148EBF23"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w:t>
            </w:r>
          </w:p>
          <w:p w14:paraId="43475F88"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do</w:t>
            </w:r>
          </w:p>
          <w:p w14:paraId="2428B8A1"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 xml:space="preserve">: :state== CreateNewEvent -&gt; </w:t>
            </w:r>
          </w:p>
          <w:p w14:paraId="493FB242"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=eat and drink}</w:t>
            </w:r>
          </w:p>
          <w:p w14:paraId="2BA6698A" w14:textId="17C082E4"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=study}</w:t>
            </w:r>
          </w:p>
          <w:p w14:paraId="2A2BABA0"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 concerts }</w:t>
            </w:r>
          </w:p>
          <w:p w14:paraId="6863E074"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 sports }</w:t>
            </w:r>
          </w:p>
          <w:p w14:paraId="5AA6BF58"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 conventions }</w:t>
            </w:r>
          </w:p>
          <w:p w14:paraId="4A0780D0"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od</w:t>
            </w:r>
          </w:p>
          <w:p w14:paraId="1CE59058"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w:t>
            </w:r>
          </w:p>
          <w:p w14:paraId="2DDF3F36" w14:textId="77777777" w:rsidR="0035759C" w:rsidRPr="00AC1FEB" w:rsidRDefault="0035759C" w:rsidP="00ED7B99">
            <w:pPr>
              <w:spacing w:after="0" w:line="240" w:lineRule="auto"/>
              <w:ind w:left="0" w:right="120" w:firstLine="0"/>
              <w:jc w:val="left"/>
              <w:textAlignment w:val="baseline"/>
              <w:rPr>
                <w:rFonts w:asciiTheme="majorBidi" w:hAnsiTheme="majorBidi" w:cstheme="majorBidi"/>
              </w:rPr>
            </w:pPr>
          </w:p>
        </w:tc>
      </w:tr>
      <w:tr w:rsidR="0035759C" w:rsidRPr="00224031" w14:paraId="492441B3" w14:textId="77777777" w:rsidTr="00ED7B99">
        <w:tc>
          <w:tcPr>
            <w:tcW w:w="5132" w:type="dxa"/>
          </w:tcPr>
          <w:p w14:paraId="604C0C37" w14:textId="67414FF3" w:rsidR="0035759C" w:rsidRPr="00224031" w:rsidRDefault="0035759C" w:rsidP="00ED7B99">
            <w:pPr>
              <w:spacing w:after="0" w:line="240" w:lineRule="auto"/>
              <w:ind w:left="0" w:right="120" w:firstLine="0"/>
              <w:jc w:val="center"/>
              <w:textAlignment w:val="baseline"/>
              <w:rPr>
                <w:rFonts w:asciiTheme="majorBidi" w:hAnsiTheme="majorBidi" w:cstheme="majorBidi"/>
                <w:color w:val="0000FF"/>
                <w:szCs w:val="20"/>
              </w:rPr>
            </w:pPr>
            <w:r w:rsidRPr="00FB3A4A">
              <w:rPr>
                <w:rFonts w:asciiTheme="majorBidi" w:hAnsiTheme="majorBidi" w:cstheme="majorBidi"/>
                <w:i/>
                <w:iCs/>
                <w:color w:val="auto"/>
                <w:sz w:val="22"/>
              </w:rPr>
              <w:t xml:space="preserve">Fig </w:t>
            </w:r>
            <w:r w:rsidR="00494BD3">
              <w:rPr>
                <w:rFonts w:asciiTheme="majorBidi" w:hAnsiTheme="majorBidi" w:cstheme="majorBidi"/>
                <w:i/>
                <w:iCs/>
                <w:color w:val="auto"/>
                <w:sz w:val="22"/>
              </w:rPr>
              <w:t>3.11</w:t>
            </w:r>
            <w:r w:rsidRPr="00FB3A4A">
              <w:rPr>
                <w:rFonts w:asciiTheme="majorBidi" w:hAnsiTheme="majorBidi" w:cstheme="majorBidi"/>
                <w:i/>
                <w:iCs/>
                <w:color w:val="auto"/>
                <w:sz w:val="22"/>
              </w:rPr>
              <w:t xml:space="preserve"> </w:t>
            </w:r>
            <w:commentRangeStart w:id="474"/>
            <w:r>
              <w:rPr>
                <w:rFonts w:asciiTheme="majorBidi" w:hAnsiTheme="majorBidi" w:cstheme="majorBidi"/>
                <w:i/>
                <w:iCs/>
                <w:color w:val="auto"/>
                <w:sz w:val="22"/>
              </w:rPr>
              <w:t xml:space="preserve">PG </w:t>
            </w:r>
            <w:commentRangeEnd w:id="474"/>
            <w:r w:rsidR="009732C4">
              <w:rPr>
                <w:rStyle w:val="a8"/>
              </w:rPr>
              <w:commentReference w:id="474"/>
            </w:r>
            <w:r>
              <w:rPr>
                <w:rFonts w:asciiTheme="majorBidi" w:hAnsiTheme="majorBidi" w:cstheme="majorBidi"/>
                <w:i/>
                <w:iCs/>
                <w:color w:val="auto"/>
                <w:sz w:val="22"/>
              </w:rPr>
              <w:t xml:space="preserve">represent the element </w:t>
            </w:r>
            <w:r w:rsidR="007526F5">
              <w:rPr>
                <w:rFonts w:asciiTheme="majorBidi" w:hAnsiTheme="majorBidi" w:cstheme="majorBidi"/>
                <w:i/>
                <w:iCs/>
                <w:color w:val="auto"/>
                <w:sz w:val="22"/>
              </w:rPr>
              <w:t>“</w:t>
            </w:r>
            <w:del w:id="475" w:author="Ahmad Mnasra" w:date="2017-01-20T10:52:00Z">
              <w:r w:rsidDel="00A40D9B">
                <w:rPr>
                  <w:rFonts w:asciiTheme="majorBidi" w:hAnsiTheme="majorBidi" w:cstheme="majorBidi"/>
                  <w:i/>
                  <w:iCs/>
                  <w:color w:val="auto"/>
                  <w:sz w:val="22"/>
                </w:rPr>
                <w:delText>List</w:delText>
              </w:r>
              <w:r w:rsidR="007526F5" w:rsidDel="00A40D9B">
                <w:rPr>
                  <w:rFonts w:asciiTheme="majorBidi" w:hAnsiTheme="majorBidi" w:cstheme="majorBidi"/>
                  <w:i/>
                  <w:iCs/>
                  <w:color w:val="auto"/>
                  <w:sz w:val="22"/>
                </w:rPr>
                <w:delText>”</w:delText>
              </w:r>
              <w:r w:rsidDel="00A40D9B">
                <w:rPr>
                  <w:rFonts w:asciiTheme="majorBidi" w:hAnsiTheme="majorBidi" w:cstheme="majorBidi"/>
                  <w:i/>
                  <w:iCs/>
                  <w:color w:val="auto"/>
                  <w:sz w:val="22"/>
                </w:rPr>
                <w:delText xml:space="preserve">  in</w:delText>
              </w:r>
            </w:del>
            <w:ins w:id="476" w:author="Ahmad Mnasra" w:date="2017-01-20T10:52:00Z">
              <w:r w:rsidR="00A40D9B">
                <w:rPr>
                  <w:rFonts w:asciiTheme="majorBidi" w:hAnsiTheme="majorBidi" w:cstheme="majorBidi"/>
                  <w:i/>
                  <w:iCs/>
                  <w:color w:val="auto"/>
                  <w:sz w:val="22"/>
                </w:rPr>
                <w:t>List” in</w:t>
              </w:r>
            </w:ins>
            <w:r>
              <w:rPr>
                <w:rFonts w:asciiTheme="majorBidi" w:hAnsiTheme="majorBidi" w:cstheme="majorBidi"/>
                <w:i/>
                <w:iCs/>
                <w:color w:val="auto"/>
                <w:sz w:val="22"/>
              </w:rPr>
              <w:t xml:space="preserve"> screen “Create New Event”</w:t>
            </w:r>
          </w:p>
        </w:tc>
        <w:tc>
          <w:tcPr>
            <w:tcW w:w="4394" w:type="dxa"/>
          </w:tcPr>
          <w:p w14:paraId="607D7CA9" w14:textId="635D5371" w:rsidR="0035759C" w:rsidRPr="00224031" w:rsidRDefault="00494BD3" w:rsidP="00ED7B99">
            <w:pPr>
              <w:spacing w:after="0" w:line="240" w:lineRule="auto"/>
              <w:ind w:left="0" w:right="120" w:firstLine="0"/>
              <w:jc w:val="center"/>
              <w:textAlignment w:val="baseline"/>
              <w:rPr>
                <w:rFonts w:asciiTheme="majorBidi" w:hAnsiTheme="majorBidi" w:cstheme="majorBidi"/>
                <w:color w:val="auto"/>
                <w:szCs w:val="20"/>
              </w:rPr>
            </w:pPr>
            <w:r>
              <w:rPr>
                <w:rFonts w:asciiTheme="majorBidi" w:hAnsiTheme="majorBidi" w:cstheme="majorBidi"/>
                <w:i/>
                <w:iCs/>
                <w:color w:val="auto"/>
              </w:rPr>
              <w:t xml:space="preserve">Fig 3.12 </w:t>
            </w:r>
            <w:r w:rsidRPr="00204A0F">
              <w:rPr>
                <w:rFonts w:asciiTheme="majorBidi" w:hAnsiTheme="majorBidi" w:cstheme="majorBidi"/>
                <w:i/>
                <w:iCs/>
                <w:color w:val="auto"/>
              </w:rPr>
              <w:t xml:space="preserve">The (PG) </w:t>
            </w:r>
            <w:del w:id="477" w:author="Ahmad Mnasra" w:date="2017-01-20T10:53:00Z">
              <w:r w:rsidRPr="00204A0F" w:rsidDel="00A40D9B">
                <w:rPr>
                  <w:rFonts w:asciiTheme="majorBidi" w:hAnsiTheme="majorBidi" w:cstheme="majorBidi"/>
                  <w:i/>
                  <w:iCs/>
                  <w:color w:val="auto"/>
                </w:rPr>
                <w:delText>in  a</w:delText>
              </w:r>
            </w:del>
            <w:ins w:id="478" w:author="Ahmad Mnasra" w:date="2017-01-20T10:53:00Z">
              <w:r w:rsidR="00A40D9B" w:rsidRPr="00204A0F">
                <w:rPr>
                  <w:rFonts w:asciiTheme="majorBidi" w:hAnsiTheme="majorBidi" w:cstheme="majorBidi"/>
                  <w:i/>
                  <w:iCs/>
                  <w:color w:val="auto"/>
                </w:rPr>
                <w:t>in a</w:t>
              </w:r>
            </w:ins>
            <w:r w:rsidRPr="00204A0F">
              <w:rPr>
                <w:rFonts w:asciiTheme="majorBidi" w:hAnsiTheme="majorBidi" w:cstheme="majorBidi"/>
                <w:i/>
                <w:iCs/>
                <w:color w:val="auto"/>
              </w:rPr>
              <w:t xml:space="preserve"> </w:t>
            </w:r>
            <w:del w:id="479" w:author="adm" w:date="2017-01-18T17:09:00Z">
              <w:r w:rsidRPr="00204A0F" w:rsidDel="0054741D">
                <w:rPr>
                  <w:rFonts w:asciiTheme="majorBidi" w:hAnsiTheme="majorBidi" w:cstheme="majorBidi"/>
                  <w:i/>
                  <w:iCs/>
                  <w:color w:val="auto"/>
                </w:rPr>
                <w:delText>promela</w:delText>
              </w:r>
            </w:del>
            <w:ins w:id="480" w:author="adm" w:date="2017-01-18T17:09:00Z">
              <w:r w:rsidR="0054741D">
                <w:rPr>
                  <w:rFonts w:asciiTheme="majorBidi" w:hAnsiTheme="majorBidi" w:cstheme="majorBidi"/>
                  <w:i/>
                  <w:iCs/>
                  <w:color w:val="auto"/>
                </w:rPr>
                <w:t>PROMELA</w:t>
              </w:r>
            </w:ins>
            <w:r w:rsidRPr="00204A0F">
              <w:rPr>
                <w:rFonts w:asciiTheme="majorBidi" w:hAnsiTheme="majorBidi" w:cstheme="majorBidi"/>
                <w:i/>
                <w:iCs/>
                <w:color w:val="auto"/>
              </w:rPr>
              <w:t xml:space="preserve"> language</w:t>
            </w:r>
          </w:p>
        </w:tc>
      </w:tr>
    </w:tbl>
    <w:p w14:paraId="0EF955DC" w14:textId="77777777" w:rsidR="0035759C" w:rsidRPr="00AC1FEB" w:rsidRDefault="0035759C" w:rsidP="0035759C">
      <w:pPr>
        <w:spacing w:after="0" w:line="240" w:lineRule="auto"/>
        <w:ind w:left="0" w:right="120" w:firstLine="0"/>
        <w:jc w:val="left"/>
        <w:textAlignment w:val="baseline"/>
        <w:rPr>
          <w:rFonts w:asciiTheme="majorBidi" w:hAnsiTheme="majorBidi" w:cstheme="majorBidi"/>
          <w:sz w:val="22"/>
        </w:rPr>
      </w:pPr>
    </w:p>
    <w:p w14:paraId="484BE1A2" w14:textId="336B1A94"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401EB851" w14:textId="69410670" w:rsidR="00580857" w:rsidRDefault="0035759C" w:rsidP="0035759C">
      <w:pPr>
        <w:spacing w:after="0" w:line="240" w:lineRule="auto"/>
        <w:ind w:left="360" w:right="0" w:firstLine="0"/>
        <w:jc w:val="left"/>
        <w:textAlignment w:val="baseline"/>
        <w:rPr>
          <w:rFonts w:asciiTheme="majorBidi" w:hAnsiTheme="majorBidi" w:cstheme="majorBidi"/>
          <w:color w:val="auto"/>
          <w:sz w:val="22"/>
        </w:rPr>
      </w:pPr>
      <w:r>
        <w:rPr>
          <w:rFonts w:asciiTheme="majorBidi" w:hAnsiTheme="majorBidi" w:cstheme="majorBidi"/>
          <w:b/>
          <w:bCs/>
          <w:color w:val="auto"/>
          <w:sz w:val="22"/>
        </w:rPr>
        <w:t>S</w:t>
      </w:r>
      <w:r w:rsidR="00580857" w:rsidRPr="00224031">
        <w:rPr>
          <w:rFonts w:asciiTheme="majorBidi" w:hAnsiTheme="majorBidi" w:cstheme="majorBidi"/>
          <w:b/>
          <w:bCs/>
          <w:color w:val="auto"/>
          <w:sz w:val="22"/>
        </w:rPr>
        <w:t xml:space="preserve">tandard </w:t>
      </w:r>
      <w:del w:id="481" w:author="adm" w:date="2017-01-18T18:13:00Z">
        <w:r w:rsidR="00580857" w:rsidRPr="00224031" w:rsidDel="00D671C9">
          <w:rPr>
            <w:rFonts w:asciiTheme="majorBidi" w:hAnsiTheme="majorBidi" w:cstheme="majorBidi"/>
            <w:b/>
            <w:bCs/>
            <w:color w:val="auto"/>
            <w:sz w:val="22"/>
          </w:rPr>
          <w:delText xml:space="preserve">button </w:delText>
        </w:r>
        <w:r w:rsidR="00580857" w:rsidRPr="00224031" w:rsidDel="00D671C9">
          <w:rPr>
            <w:rFonts w:asciiTheme="majorBidi" w:hAnsiTheme="majorBidi" w:cstheme="majorBidi"/>
            <w:color w:val="auto"/>
            <w:sz w:val="22"/>
          </w:rPr>
          <w:delText>:</w:delText>
        </w:r>
      </w:del>
      <w:ins w:id="482" w:author="adm" w:date="2017-01-18T18:13:00Z">
        <w:r w:rsidR="00D671C9" w:rsidRPr="00224031">
          <w:rPr>
            <w:rFonts w:asciiTheme="majorBidi" w:hAnsiTheme="majorBidi" w:cstheme="majorBidi"/>
            <w:b/>
            <w:bCs/>
            <w:color w:val="auto"/>
            <w:sz w:val="22"/>
          </w:rPr>
          <w:t>button:</w:t>
        </w:r>
      </w:ins>
      <w:r w:rsidR="00580857" w:rsidRPr="00224031">
        <w:rPr>
          <w:rFonts w:asciiTheme="majorBidi" w:hAnsiTheme="majorBidi" w:cstheme="majorBidi"/>
          <w:color w:val="auto"/>
          <w:sz w:val="22"/>
        </w:rPr>
        <w:t xml:space="preserve"> this type </w:t>
      </w:r>
      <w:del w:id="483" w:author="Ahmad Mnasra" w:date="2017-01-20T10:53:00Z">
        <w:r w:rsidR="00580857" w:rsidRPr="00224031" w:rsidDel="00A40D9B">
          <w:rPr>
            <w:rFonts w:asciiTheme="majorBidi" w:hAnsiTheme="majorBidi" w:cstheme="majorBidi"/>
            <w:color w:val="auto"/>
            <w:sz w:val="22"/>
          </w:rPr>
          <w:delText>is  used</w:delText>
        </w:r>
      </w:del>
      <w:ins w:id="484" w:author="Ahmad Mnasra" w:date="2017-01-20T10:53:00Z">
        <w:r w:rsidR="00A40D9B" w:rsidRPr="00224031">
          <w:rPr>
            <w:rFonts w:asciiTheme="majorBidi" w:hAnsiTheme="majorBidi" w:cstheme="majorBidi"/>
            <w:color w:val="auto"/>
            <w:sz w:val="22"/>
          </w:rPr>
          <w:t>is used</w:t>
        </w:r>
      </w:ins>
      <w:r w:rsidR="00580857" w:rsidRPr="00224031">
        <w:rPr>
          <w:rFonts w:asciiTheme="majorBidi" w:hAnsiTheme="majorBidi" w:cstheme="majorBidi"/>
          <w:color w:val="auto"/>
          <w:sz w:val="22"/>
        </w:rPr>
        <w:t xml:space="preserve">  to enable moving  from screen to another screen  ,in this type </w:t>
      </w:r>
      <w:r w:rsidR="00580857" w:rsidRPr="00A57817">
        <w:rPr>
          <w:rFonts w:asciiTheme="majorBidi" w:hAnsiTheme="majorBidi" w:cstheme="majorBidi"/>
          <w:color w:val="auto"/>
          <w:sz w:val="22"/>
        </w:rPr>
        <w:t>we  </w:t>
      </w:r>
      <w:r w:rsidR="00580857" w:rsidRPr="00A57817">
        <w:rPr>
          <w:rFonts w:asciiTheme="majorBidi" w:hAnsiTheme="majorBidi" w:cstheme="majorBidi"/>
          <w:color w:val="auto"/>
          <w:sz w:val="22"/>
          <w:shd w:val="clear" w:color="auto" w:fill="FFFFFF"/>
        </w:rPr>
        <w:t xml:space="preserve">specified a field for </w:t>
      </w:r>
      <w:r w:rsidR="00580857" w:rsidRPr="00A57817">
        <w:rPr>
          <w:rFonts w:asciiTheme="majorBidi" w:hAnsiTheme="majorBidi" w:cstheme="majorBidi"/>
          <w:color w:val="auto"/>
          <w:sz w:val="22"/>
        </w:rPr>
        <w:t> name ,default value, conditions ,and the next  screen.</w:t>
      </w:r>
    </w:p>
    <w:p w14:paraId="5D367234" w14:textId="1B72F4B6"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tbl>
      <w:tblPr>
        <w:tblStyle w:val="af"/>
        <w:tblW w:w="0" w:type="auto"/>
        <w:tblInd w:w="360" w:type="dxa"/>
        <w:tblLook w:val="04A0" w:firstRow="1" w:lastRow="0" w:firstColumn="1" w:lastColumn="0" w:noHBand="0" w:noVBand="1"/>
      </w:tblPr>
      <w:tblGrid>
        <w:gridCol w:w="5872"/>
      </w:tblGrid>
      <w:tr w:rsidR="00494BD3" w14:paraId="6DE0CD45" w14:textId="77777777" w:rsidTr="00494BD3">
        <w:tc>
          <w:tcPr>
            <w:tcW w:w="5872" w:type="dxa"/>
          </w:tcPr>
          <w:p w14:paraId="7A3145F2" w14:textId="77777777" w:rsidR="00D82989" w:rsidRDefault="00D82989" w:rsidP="0035759C">
            <w:pPr>
              <w:spacing w:after="0" w:line="240" w:lineRule="auto"/>
              <w:ind w:left="0" w:right="0" w:firstLine="0"/>
              <w:jc w:val="left"/>
              <w:textAlignment w:val="baseline"/>
              <w:rPr>
                <w:noProof/>
                <w:lang w:bidi="ar-SA"/>
              </w:rPr>
            </w:pPr>
          </w:p>
          <w:p w14:paraId="588127CD" w14:textId="6670386B" w:rsidR="00494BD3" w:rsidRDefault="00494BD3" w:rsidP="0035759C">
            <w:pPr>
              <w:spacing w:after="0" w:line="240" w:lineRule="auto"/>
              <w:ind w:left="0" w:right="0" w:firstLine="0"/>
              <w:jc w:val="left"/>
              <w:textAlignment w:val="baseline"/>
              <w:rPr>
                <w:rFonts w:asciiTheme="majorBidi" w:hAnsiTheme="majorBidi" w:cstheme="majorBidi"/>
                <w:color w:val="auto"/>
                <w:sz w:val="22"/>
              </w:rPr>
            </w:pPr>
            <w:r>
              <w:rPr>
                <w:noProof/>
                <w:lang w:bidi="ar-SA"/>
              </w:rPr>
              <w:drawing>
                <wp:inline distT="0" distB="0" distL="0" distR="0" wp14:anchorId="2EA03043" wp14:editId="02694B89">
                  <wp:extent cx="3247390" cy="2552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976" t="26769" r="34955" b="29002"/>
                          <a:stretch/>
                        </pic:blipFill>
                        <pic:spPr bwMode="auto">
                          <a:xfrm>
                            <a:off x="0" y="0"/>
                            <a:ext cx="3253233" cy="2557293"/>
                          </a:xfrm>
                          <a:prstGeom prst="rect">
                            <a:avLst/>
                          </a:prstGeom>
                          <a:ln>
                            <a:noFill/>
                          </a:ln>
                          <a:extLst>
                            <a:ext uri="{53640926-AAD7-44D8-BBD7-CCE9431645EC}">
                              <a14:shadowObscured xmlns:a14="http://schemas.microsoft.com/office/drawing/2010/main"/>
                            </a:ext>
                          </a:extLst>
                        </pic:spPr>
                      </pic:pic>
                    </a:graphicData>
                  </a:graphic>
                </wp:inline>
              </w:drawing>
            </w:r>
          </w:p>
        </w:tc>
      </w:tr>
      <w:tr w:rsidR="00494BD3" w14:paraId="16535B7A" w14:textId="77777777" w:rsidTr="008C6CBE">
        <w:trPr>
          <w:trHeight w:val="100"/>
        </w:trPr>
        <w:tc>
          <w:tcPr>
            <w:tcW w:w="5872" w:type="dxa"/>
          </w:tcPr>
          <w:p w14:paraId="642FBC30" w14:textId="3F27167E" w:rsidR="00494BD3" w:rsidRDefault="00494BD3" w:rsidP="0035759C">
            <w:pPr>
              <w:spacing w:after="0" w:line="240" w:lineRule="auto"/>
              <w:ind w:left="0" w:right="0" w:firstLine="0"/>
              <w:jc w:val="left"/>
              <w:textAlignment w:val="baseline"/>
              <w:rPr>
                <w:rFonts w:asciiTheme="majorBidi" w:hAnsiTheme="majorBidi" w:cstheme="majorBidi"/>
                <w:color w:val="auto"/>
                <w:sz w:val="22"/>
              </w:rPr>
            </w:pPr>
            <w:r>
              <w:rPr>
                <w:rFonts w:asciiTheme="majorBidi" w:hAnsiTheme="majorBidi" w:cstheme="majorBidi"/>
                <w:i/>
                <w:iCs/>
                <w:color w:val="auto"/>
                <w:sz w:val="22"/>
                <w:shd w:val="clear" w:color="auto" w:fill="FFFFFF"/>
              </w:rPr>
              <w:t xml:space="preserve">Fig 3.13 </w:t>
            </w:r>
            <w:r w:rsidR="008C6CBE">
              <w:rPr>
                <w:rFonts w:asciiTheme="majorBidi" w:hAnsiTheme="majorBidi" w:cstheme="majorBidi"/>
                <w:i/>
                <w:iCs/>
                <w:color w:val="auto"/>
                <w:sz w:val="22"/>
                <w:shd w:val="clear" w:color="auto" w:fill="FFFFFF"/>
              </w:rPr>
              <w:t>Standard</w:t>
            </w:r>
            <w:r>
              <w:rPr>
                <w:rFonts w:asciiTheme="majorBidi" w:hAnsiTheme="majorBidi" w:cstheme="majorBidi"/>
                <w:i/>
                <w:iCs/>
                <w:color w:val="auto"/>
                <w:sz w:val="22"/>
                <w:shd w:val="clear" w:color="auto" w:fill="FFFFFF"/>
              </w:rPr>
              <w:t xml:space="preserve"> button  Element</w:t>
            </w:r>
          </w:p>
        </w:tc>
      </w:tr>
    </w:tbl>
    <w:p w14:paraId="2422BD5D" w14:textId="77777777"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54BA7D78" w14:textId="4C971839"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5B891DD2" w14:textId="6A1680F5"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7C5E2DD6" w14:textId="430E6686"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1A7FF3D4" w14:textId="195C3B96"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0266B673" w14:textId="74725A72"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6204B69B" w14:textId="1FE6AC2B"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6F67BAF2" w14:textId="4559A596"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1EC4F2B2" w14:textId="4E8FE6A9" w:rsidR="00494BD3" w:rsidRDefault="00494BD3" w:rsidP="00494BD3">
      <w:pPr>
        <w:spacing w:after="0" w:line="240" w:lineRule="auto"/>
        <w:ind w:left="0" w:right="0" w:firstLine="0"/>
        <w:jc w:val="left"/>
        <w:textAlignment w:val="baseline"/>
        <w:rPr>
          <w:rFonts w:asciiTheme="majorBidi" w:hAnsiTheme="majorBidi" w:cstheme="majorBidi"/>
          <w:color w:val="auto"/>
          <w:sz w:val="22"/>
        </w:rPr>
      </w:pPr>
    </w:p>
    <w:p w14:paraId="0190C13B" w14:textId="77777777" w:rsidR="00494BD3" w:rsidRDefault="00494BD3" w:rsidP="00494BD3">
      <w:pPr>
        <w:spacing w:after="0" w:line="240" w:lineRule="auto"/>
        <w:ind w:left="0" w:right="0" w:firstLine="0"/>
        <w:jc w:val="left"/>
        <w:textAlignment w:val="baseline"/>
        <w:rPr>
          <w:rFonts w:asciiTheme="majorBidi" w:hAnsiTheme="majorBidi" w:cstheme="majorBidi"/>
          <w:color w:val="auto"/>
          <w:sz w:val="22"/>
        </w:rPr>
      </w:pPr>
    </w:p>
    <w:p w14:paraId="258CBC1D" w14:textId="6D7B303D" w:rsidR="00494BD3" w:rsidRPr="00C524BC" w:rsidRDefault="00494BD3" w:rsidP="00494BD3">
      <w:pPr>
        <w:spacing w:after="0" w:line="264" w:lineRule="auto"/>
        <w:ind w:left="360" w:right="0" w:firstLine="0"/>
        <w:jc w:val="left"/>
        <w:textAlignment w:val="baseline"/>
        <w:rPr>
          <w:rFonts w:asciiTheme="majorBidi" w:hAnsiTheme="majorBidi" w:cstheme="majorBidi"/>
          <w:color w:val="auto"/>
          <w:sz w:val="22"/>
          <w:shd w:val="clear" w:color="auto" w:fill="FFFFFF"/>
        </w:rPr>
      </w:pPr>
      <w:commentRangeStart w:id="485"/>
      <w:r w:rsidRPr="00C524BC">
        <w:rPr>
          <w:rFonts w:asciiTheme="majorBidi" w:hAnsiTheme="majorBidi" w:cstheme="majorBidi"/>
          <w:color w:val="auto"/>
          <w:sz w:val="22"/>
          <w:shd w:val="clear" w:color="auto" w:fill="FFFFFF"/>
        </w:rPr>
        <w:t>Example of the “</w:t>
      </w:r>
      <w:r w:rsidR="008C6CBE">
        <w:rPr>
          <w:rFonts w:asciiTheme="majorBidi" w:hAnsiTheme="majorBidi" w:cstheme="majorBidi"/>
          <w:i/>
          <w:iCs/>
          <w:color w:val="auto"/>
          <w:sz w:val="22"/>
          <w:shd w:val="clear" w:color="auto" w:fill="FFFFFF"/>
        </w:rPr>
        <w:t>Standard button</w:t>
      </w:r>
      <w:r w:rsidRPr="00C524BC">
        <w:rPr>
          <w:rFonts w:asciiTheme="majorBidi" w:hAnsiTheme="majorBidi" w:cstheme="majorBidi"/>
          <w:color w:val="auto"/>
          <w:sz w:val="22"/>
          <w:shd w:val="clear" w:color="auto" w:fill="FFFFFF"/>
        </w:rPr>
        <w:t>” element</w:t>
      </w:r>
      <w:r>
        <w:rPr>
          <w:rFonts w:asciiTheme="majorBidi" w:hAnsiTheme="majorBidi" w:cstheme="majorBidi"/>
          <w:color w:val="auto"/>
          <w:sz w:val="22"/>
          <w:shd w:val="clear" w:color="auto" w:fill="FFFFFF"/>
        </w:rPr>
        <w:t>,</w:t>
      </w:r>
      <w:r w:rsidRPr="00C524BC">
        <w:rPr>
          <w:rFonts w:asciiTheme="majorBidi" w:hAnsiTheme="majorBidi" w:cstheme="majorBidi"/>
          <w:color w:val="auto"/>
          <w:sz w:val="22"/>
          <w:shd w:val="clear" w:color="auto" w:fill="FFFFFF"/>
        </w:rPr>
        <w:t xml:space="preserve"> in </w:t>
      </w:r>
      <w:del w:id="486" w:author="אלנה רווה" w:date="2017-01-17T12:46:00Z">
        <w:r w:rsidRPr="00C524BC" w:rsidDel="00931A90">
          <w:rPr>
            <w:rFonts w:asciiTheme="majorBidi" w:hAnsiTheme="majorBidi" w:cstheme="majorBidi"/>
            <w:color w:val="auto"/>
            <w:sz w:val="22"/>
            <w:shd w:val="clear" w:color="auto" w:fill="FFFFFF"/>
          </w:rPr>
          <w:delText>bopo</w:delText>
        </w:r>
      </w:del>
      <w:ins w:id="487" w:author="אלנה רווה" w:date="2017-01-17T12:46:00Z">
        <w:r w:rsidR="00931A90">
          <w:rPr>
            <w:rFonts w:asciiTheme="majorBidi" w:hAnsiTheme="majorBidi" w:cstheme="majorBidi"/>
            <w:color w:val="auto"/>
            <w:sz w:val="22"/>
            <w:shd w:val="clear" w:color="auto" w:fill="FFFFFF"/>
          </w:rPr>
          <w:t>BoPo</w:t>
        </w:r>
      </w:ins>
      <w:r w:rsidRPr="00C524BC">
        <w:rPr>
          <w:rFonts w:asciiTheme="majorBidi" w:hAnsiTheme="majorBidi" w:cstheme="majorBidi"/>
          <w:color w:val="auto"/>
          <w:sz w:val="22"/>
          <w:shd w:val="clear" w:color="auto" w:fill="FFFFFF"/>
        </w:rPr>
        <w:t xml:space="preserve"> application (Fig 3.</w:t>
      </w:r>
      <w:r w:rsidR="008C6CBE">
        <w:rPr>
          <w:rFonts w:asciiTheme="majorBidi" w:hAnsiTheme="majorBidi" w:cstheme="majorBidi"/>
          <w:color w:val="auto"/>
          <w:sz w:val="22"/>
          <w:shd w:val="clear" w:color="auto" w:fill="FFFFFF"/>
        </w:rPr>
        <w:t>14</w:t>
      </w:r>
      <w:r w:rsidRPr="00C524BC">
        <w:rPr>
          <w:rFonts w:asciiTheme="majorBidi" w:hAnsiTheme="majorBidi" w:cstheme="majorBidi"/>
          <w:color w:val="auto"/>
          <w:sz w:val="22"/>
          <w:shd w:val="clear" w:color="auto" w:fill="FFFFFF"/>
        </w:rPr>
        <w:t>-3.</w:t>
      </w:r>
      <w:r w:rsidR="008C6CBE">
        <w:rPr>
          <w:rFonts w:asciiTheme="majorBidi" w:hAnsiTheme="majorBidi" w:cstheme="majorBidi"/>
          <w:color w:val="auto"/>
          <w:sz w:val="22"/>
          <w:shd w:val="clear" w:color="auto" w:fill="FFFFFF"/>
        </w:rPr>
        <w:t>17</w:t>
      </w:r>
      <w:r w:rsidRPr="00C524BC">
        <w:rPr>
          <w:rFonts w:asciiTheme="majorBidi" w:hAnsiTheme="majorBidi" w:cstheme="majorBidi"/>
          <w:color w:val="auto"/>
          <w:sz w:val="22"/>
          <w:shd w:val="clear" w:color="auto" w:fill="FFFFFF"/>
        </w:rPr>
        <w:t>)</w:t>
      </w:r>
      <w:commentRangeEnd w:id="485"/>
      <w:r w:rsidR="009732C4">
        <w:rPr>
          <w:rStyle w:val="a8"/>
        </w:rPr>
        <w:commentReference w:id="485"/>
      </w:r>
    </w:p>
    <w:p w14:paraId="4FB3E8BE" w14:textId="46FB11FA" w:rsidR="00494BD3" w:rsidRDefault="00494BD3" w:rsidP="006A6A7D">
      <w:pPr>
        <w:spacing w:after="120" w:line="264" w:lineRule="auto"/>
        <w:ind w:left="465" w:right="119" w:firstLine="284"/>
        <w:jc w:val="left"/>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User </w:t>
      </w:r>
      <w:r w:rsidR="008C6CBE">
        <w:rPr>
          <w:rFonts w:asciiTheme="majorBidi" w:hAnsiTheme="majorBidi" w:cstheme="majorBidi"/>
          <w:color w:val="auto"/>
          <w:sz w:val="22"/>
        </w:rPr>
        <w:t>use</w:t>
      </w:r>
      <w:ins w:id="488" w:author="אלנה רווה" w:date="2017-01-17T12:45:00Z">
        <w:r w:rsidR="006A6A7D">
          <w:rPr>
            <w:rFonts w:asciiTheme="majorBidi" w:hAnsiTheme="majorBidi" w:cstheme="majorBidi"/>
            <w:color w:val="auto"/>
            <w:sz w:val="22"/>
          </w:rPr>
          <w:t xml:space="preserve">s </w:t>
        </w:r>
      </w:ins>
      <w:del w:id="489" w:author="אלנה רווה" w:date="2017-01-17T12:46:00Z">
        <w:r w:rsidR="008C6CBE" w:rsidDel="00931A90">
          <w:rPr>
            <w:rFonts w:asciiTheme="majorBidi" w:hAnsiTheme="majorBidi" w:cstheme="majorBidi"/>
            <w:color w:val="auto"/>
            <w:sz w:val="22"/>
          </w:rPr>
          <w:delText xml:space="preserve">  </w:delText>
        </w:r>
        <w:r w:rsidR="008C6CBE" w:rsidRPr="00C524BC" w:rsidDel="00931A90">
          <w:rPr>
            <w:rFonts w:asciiTheme="majorBidi" w:hAnsiTheme="majorBidi" w:cstheme="majorBidi"/>
            <w:color w:val="auto"/>
            <w:sz w:val="22"/>
            <w:shd w:val="clear" w:color="auto" w:fill="FFFFFF"/>
          </w:rPr>
          <w:delText>“</w:delText>
        </w:r>
      </w:del>
      <w:ins w:id="490" w:author="אלנה רווה" w:date="2017-01-17T12:46:00Z">
        <w:r w:rsidR="00931A90">
          <w:rPr>
            <w:rFonts w:asciiTheme="majorBidi" w:hAnsiTheme="majorBidi" w:cstheme="majorBidi"/>
            <w:color w:val="auto"/>
            <w:sz w:val="22"/>
          </w:rPr>
          <w:t>the “</w:t>
        </w:r>
      </w:ins>
      <w:r w:rsidR="008C6CBE">
        <w:rPr>
          <w:rFonts w:asciiTheme="majorBidi" w:hAnsiTheme="majorBidi" w:cstheme="majorBidi"/>
          <w:i/>
          <w:iCs/>
          <w:color w:val="auto"/>
          <w:sz w:val="22"/>
          <w:shd w:val="clear" w:color="auto" w:fill="FFFFFF"/>
        </w:rPr>
        <w:t>Standard button</w:t>
      </w:r>
      <w:del w:id="491" w:author="אלנה רווה" w:date="2017-01-17T12:46:00Z">
        <w:r w:rsidR="008C6CBE" w:rsidRPr="00C524BC" w:rsidDel="00931A90">
          <w:rPr>
            <w:rFonts w:asciiTheme="majorBidi" w:hAnsiTheme="majorBidi" w:cstheme="majorBidi"/>
            <w:color w:val="auto"/>
            <w:sz w:val="22"/>
            <w:shd w:val="clear" w:color="auto" w:fill="FFFFFF"/>
          </w:rPr>
          <w:delText>”</w:delText>
        </w:r>
        <w:r w:rsidR="008C6CBE" w:rsidDel="00931A90">
          <w:rPr>
            <w:rFonts w:asciiTheme="majorBidi" w:hAnsiTheme="majorBidi" w:cstheme="majorBidi"/>
            <w:color w:val="auto"/>
            <w:sz w:val="22"/>
            <w:shd w:val="clear" w:color="auto" w:fill="FFFFFF"/>
          </w:rPr>
          <w:delText xml:space="preserve">  in</w:delText>
        </w:r>
      </w:del>
      <w:ins w:id="492" w:author="אלנה רווה" w:date="2017-01-17T12:46:00Z">
        <w:r w:rsidR="00931A90" w:rsidRPr="00C524BC">
          <w:rPr>
            <w:rFonts w:asciiTheme="majorBidi" w:hAnsiTheme="majorBidi" w:cstheme="majorBidi"/>
            <w:color w:val="auto"/>
            <w:sz w:val="22"/>
            <w:shd w:val="clear" w:color="auto" w:fill="FFFFFF"/>
          </w:rPr>
          <w:t>”</w:t>
        </w:r>
        <w:r w:rsidR="00931A90">
          <w:rPr>
            <w:rFonts w:asciiTheme="majorBidi" w:hAnsiTheme="majorBidi" w:cstheme="majorBidi"/>
            <w:color w:val="auto"/>
            <w:sz w:val="22"/>
            <w:shd w:val="clear" w:color="auto" w:fill="FFFFFF"/>
          </w:rPr>
          <w:t xml:space="preserve"> in</w:t>
        </w:r>
      </w:ins>
      <w:r w:rsidR="008C6CBE">
        <w:rPr>
          <w:rFonts w:asciiTheme="majorBidi" w:hAnsiTheme="majorBidi" w:cstheme="majorBidi"/>
          <w:color w:val="auto"/>
          <w:sz w:val="22"/>
          <w:shd w:val="clear" w:color="auto" w:fill="FFFFFF"/>
        </w:rPr>
        <w:t xml:space="preserve"> order to move to another screen</w:t>
      </w:r>
      <w:del w:id="493" w:author="אלנה רווה" w:date="2017-01-17T12:45:00Z">
        <w:r w:rsidR="008C6CBE" w:rsidDel="006A6A7D">
          <w:rPr>
            <w:rFonts w:asciiTheme="majorBidi" w:hAnsiTheme="majorBidi" w:cstheme="majorBidi"/>
            <w:color w:val="auto"/>
            <w:sz w:val="22"/>
          </w:rPr>
          <w:delText xml:space="preserve">, </w:delText>
        </w:r>
      </w:del>
      <w:ins w:id="494" w:author="אלנה רווה" w:date="2017-01-17T12:45:00Z">
        <w:r w:rsidR="006A6A7D">
          <w:rPr>
            <w:rFonts w:asciiTheme="majorBidi" w:hAnsiTheme="majorBidi" w:cstheme="majorBidi"/>
            <w:color w:val="auto"/>
            <w:sz w:val="22"/>
          </w:rPr>
          <w:t xml:space="preserve">. </w:t>
        </w:r>
      </w:ins>
      <w:del w:id="495" w:author="אלנה רווה" w:date="2017-01-17T12:46:00Z">
        <w:r w:rsidRPr="00494BD3" w:rsidDel="006A6A7D">
          <w:rPr>
            <w:rFonts w:asciiTheme="majorBidi" w:hAnsiTheme="majorBidi" w:cstheme="majorBidi"/>
            <w:color w:val="auto"/>
            <w:sz w:val="22"/>
            <w:shd w:val="clear" w:color="auto" w:fill="FFFFFF"/>
          </w:rPr>
          <w:delText xml:space="preserve">for  </w:delText>
        </w:r>
      </w:del>
      <w:ins w:id="496" w:author="אלנה רווה" w:date="2017-01-17T12:46:00Z">
        <w:r w:rsidR="006A6A7D">
          <w:rPr>
            <w:rFonts w:asciiTheme="majorBidi" w:hAnsiTheme="majorBidi" w:cstheme="majorBidi"/>
            <w:color w:val="auto"/>
            <w:sz w:val="22"/>
            <w:shd w:val="clear" w:color="auto" w:fill="FFFFFF"/>
          </w:rPr>
          <w:t>F</w:t>
        </w:r>
        <w:r w:rsidR="006A6A7D" w:rsidRPr="00494BD3">
          <w:rPr>
            <w:rFonts w:asciiTheme="majorBidi" w:hAnsiTheme="majorBidi" w:cstheme="majorBidi"/>
            <w:color w:val="auto"/>
            <w:sz w:val="22"/>
            <w:shd w:val="clear" w:color="auto" w:fill="FFFFFF"/>
          </w:rPr>
          <w:t xml:space="preserve">or  </w:t>
        </w:r>
      </w:ins>
      <w:r w:rsidRPr="00494BD3">
        <w:rPr>
          <w:rFonts w:asciiTheme="majorBidi" w:hAnsiTheme="majorBidi" w:cstheme="majorBidi"/>
          <w:color w:val="auto"/>
          <w:sz w:val="22"/>
          <w:shd w:val="clear" w:color="auto" w:fill="FFFFFF"/>
        </w:rPr>
        <w:t xml:space="preserve">more </w:t>
      </w:r>
      <w:ins w:id="497" w:author="אלנה רווה" w:date="2017-01-17T12:45:00Z">
        <w:r w:rsidR="006A6A7D">
          <w:rPr>
            <w:rFonts w:asciiTheme="majorBidi" w:hAnsiTheme="majorBidi" w:cstheme="majorBidi"/>
            <w:color w:val="auto"/>
            <w:sz w:val="22"/>
            <w:shd w:val="clear" w:color="auto" w:fill="FFFFFF"/>
          </w:rPr>
          <w:t xml:space="preserve">details, </w:t>
        </w:r>
      </w:ins>
      <w:r w:rsidRPr="00494BD3">
        <w:rPr>
          <w:rFonts w:asciiTheme="majorBidi" w:hAnsiTheme="majorBidi" w:cstheme="majorBidi"/>
          <w:color w:val="auto"/>
          <w:sz w:val="22"/>
          <w:shd w:val="clear" w:color="auto" w:fill="FFFFFF"/>
        </w:rPr>
        <w:t xml:space="preserve">see the book </w:t>
      </w:r>
      <w:del w:id="498" w:author="אלנה רווה" w:date="2017-01-17T12:44:00Z">
        <w:r w:rsidRPr="00494BD3" w:rsidDel="002E4814">
          <w:rPr>
            <w:rFonts w:asciiTheme="majorBidi" w:hAnsiTheme="majorBidi" w:cstheme="majorBidi"/>
            <w:color w:val="auto"/>
            <w:sz w:val="22"/>
            <w:shd w:val="clear" w:color="auto" w:fill="FFFFFF"/>
          </w:rPr>
          <w:delText>extension</w:delText>
        </w:r>
      </w:del>
      <w:ins w:id="499" w:author="אלנה רווה" w:date="2017-01-17T12:44:00Z">
        <w:r w:rsidR="002E4814">
          <w:rPr>
            <w:rFonts w:asciiTheme="majorBidi" w:hAnsiTheme="majorBidi" w:cstheme="majorBidi"/>
            <w:color w:val="auto"/>
            <w:sz w:val="22"/>
            <w:shd w:val="clear" w:color="auto" w:fill="FFFFFF"/>
          </w:rPr>
          <w:t>Appendix</w:t>
        </w:r>
      </w:ins>
      <w:r w:rsidR="008C6CBE">
        <w:rPr>
          <w:rFonts w:asciiTheme="majorBidi" w:hAnsiTheme="majorBidi" w:cstheme="majorBidi"/>
          <w:color w:val="auto"/>
          <w:sz w:val="22"/>
        </w:rPr>
        <w:t>.</w:t>
      </w:r>
    </w:p>
    <w:p w14:paraId="6C0715DF" w14:textId="77777777" w:rsidR="0035759C" w:rsidRDefault="0035759C" w:rsidP="0035759C">
      <w:pPr>
        <w:spacing w:after="0" w:line="240" w:lineRule="auto"/>
        <w:ind w:left="0" w:right="120" w:firstLine="360"/>
        <w:jc w:val="left"/>
        <w:rPr>
          <w:rFonts w:asciiTheme="majorBidi" w:hAnsiTheme="majorBidi" w:cstheme="majorBidi"/>
          <w:color w:val="auto"/>
          <w:sz w:val="24"/>
          <w:szCs w:val="24"/>
        </w:rPr>
      </w:pPr>
      <w:r>
        <w:rPr>
          <w:rFonts w:asciiTheme="majorBidi" w:hAnsiTheme="majorBidi" w:cstheme="majorBidi"/>
          <w:color w:val="auto"/>
          <w:sz w:val="24"/>
          <w:szCs w:val="24"/>
        </w:rPr>
        <w:t>FrontEnd:</w:t>
      </w:r>
    </w:p>
    <w:tbl>
      <w:tblPr>
        <w:tblStyle w:val="af"/>
        <w:tblW w:w="8647" w:type="dxa"/>
        <w:tblInd w:w="562" w:type="dxa"/>
        <w:tblLook w:val="04A0" w:firstRow="1" w:lastRow="0" w:firstColumn="1" w:lastColumn="0" w:noHBand="0" w:noVBand="1"/>
      </w:tblPr>
      <w:tblGrid>
        <w:gridCol w:w="4656"/>
        <w:gridCol w:w="3991"/>
      </w:tblGrid>
      <w:tr w:rsidR="0035759C" w:rsidRPr="00AC1FEB" w14:paraId="6FFFFAAA" w14:textId="77777777" w:rsidTr="008C6CBE">
        <w:trPr>
          <w:trHeight w:val="4166"/>
        </w:trPr>
        <w:tc>
          <w:tcPr>
            <w:tcW w:w="4656" w:type="dxa"/>
          </w:tcPr>
          <w:p w14:paraId="553F5C1A" w14:textId="77777777" w:rsidR="00D82989" w:rsidRDefault="00D82989" w:rsidP="00ED7B99">
            <w:pPr>
              <w:spacing w:after="0" w:line="240" w:lineRule="auto"/>
              <w:ind w:left="0" w:right="0" w:firstLine="0"/>
              <w:jc w:val="left"/>
              <w:textAlignment w:val="baseline"/>
              <w:rPr>
                <w:noProof/>
                <w:lang w:bidi="ar-SA"/>
              </w:rPr>
            </w:pPr>
          </w:p>
          <w:p w14:paraId="66DEF6DC" w14:textId="4FC86108" w:rsidR="0035759C" w:rsidRPr="00AC1FEB" w:rsidRDefault="0035759C" w:rsidP="00ED7B99">
            <w:pPr>
              <w:spacing w:after="0" w:line="240" w:lineRule="auto"/>
              <w:ind w:left="0" w:right="0" w:firstLine="0"/>
              <w:jc w:val="left"/>
              <w:textAlignment w:val="baseline"/>
              <w:rPr>
                <w:rFonts w:asciiTheme="majorBidi" w:hAnsiTheme="majorBidi" w:cstheme="majorBidi"/>
                <w:color w:val="0000FF"/>
                <w:sz w:val="22"/>
              </w:rPr>
            </w:pPr>
            <w:r>
              <w:rPr>
                <w:noProof/>
                <w:lang w:bidi="ar-SA"/>
              </w:rPr>
              <w:drawing>
                <wp:inline distT="0" distB="0" distL="0" distR="0" wp14:anchorId="7CE2400F" wp14:editId="5F3FC063">
                  <wp:extent cx="2314575" cy="2657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861" t="30045" r="40786" b="31917"/>
                          <a:stretch/>
                        </pic:blipFill>
                        <pic:spPr bwMode="auto">
                          <a:xfrm>
                            <a:off x="0" y="0"/>
                            <a:ext cx="2332517" cy="2678075"/>
                          </a:xfrm>
                          <a:prstGeom prst="rect">
                            <a:avLst/>
                          </a:prstGeom>
                          <a:ln>
                            <a:noFill/>
                          </a:ln>
                          <a:extLst>
                            <a:ext uri="{53640926-AAD7-44D8-BBD7-CCE9431645EC}">
                              <a14:shadowObscured xmlns:a14="http://schemas.microsoft.com/office/drawing/2010/main"/>
                            </a:ext>
                          </a:extLst>
                        </pic:spPr>
                      </pic:pic>
                    </a:graphicData>
                  </a:graphic>
                </wp:inline>
              </w:drawing>
            </w:r>
          </w:p>
        </w:tc>
        <w:tc>
          <w:tcPr>
            <w:tcW w:w="3991" w:type="dxa"/>
          </w:tcPr>
          <w:p w14:paraId="12B130AA" w14:textId="77777777" w:rsidR="0035759C" w:rsidRDefault="0035759C" w:rsidP="00ED7B99">
            <w:pPr>
              <w:spacing w:after="0" w:line="240" w:lineRule="auto"/>
              <w:ind w:left="0" w:right="0" w:firstLine="0"/>
              <w:jc w:val="left"/>
              <w:textAlignment w:val="baseline"/>
              <w:rPr>
                <w:noProof/>
              </w:rPr>
            </w:pPr>
            <w:r>
              <w:rPr>
                <w:noProof/>
                <w:lang w:bidi="ar-SA"/>
              </w:rPr>
              <w:drawing>
                <wp:inline distT="0" distB="0" distL="0" distR="0" wp14:anchorId="08D44818" wp14:editId="52DE6894">
                  <wp:extent cx="2133600" cy="2961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4763" t="36341" r="44684" b="38299"/>
                          <a:stretch/>
                        </pic:blipFill>
                        <pic:spPr bwMode="auto">
                          <a:xfrm>
                            <a:off x="0" y="0"/>
                            <a:ext cx="2133600" cy="2961640"/>
                          </a:xfrm>
                          <a:prstGeom prst="rect">
                            <a:avLst/>
                          </a:prstGeom>
                          <a:ln>
                            <a:noFill/>
                          </a:ln>
                          <a:extLst>
                            <a:ext uri="{53640926-AAD7-44D8-BBD7-CCE9431645EC}">
                              <a14:shadowObscured xmlns:a14="http://schemas.microsoft.com/office/drawing/2010/main"/>
                            </a:ext>
                          </a:extLst>
                        </pic:spPr>
                      </pic:pic>
                    </a:graphicData>
                  </a:graphic>
                </wp:inline>
              </w:drawing>
            </w:r>
          </w:p>
          <w:p w14:paraId="32A49BF6" w14:textId="77777777" w:rsidR="0035759C" w:rsidRPr="00AC1FEB" w:rsidRDefault="0035759C" w:rsidP="00ED7B99">
            <w:pPr>
              <w:spacing w:after="0" w:line="240" w:lineRule="auto"/>
              <w:ind w:left="0" w:right="0" w:firstLine="0"/>
              <w:jc w:val="left"/>
              <w:textAlignment w:val="baseline"/>
              <w:rPr>
                <w:rFonts w:asciiTheme="majorBidi" w:hAnsiTheme="majorBidi" w:cstheme="majorBidi"/>
              </w:rPr>
            </w:pPr>
          </w:p>
        </w:tc>
      </w:tr>
      <w:tr w:rsidR="0035759C" w:rsidRPr="00990EA7" w14:paraId="28CD8369" w14:textId="77777777" w:rsidTr="008C6CBE">
        <w:trPr>
          <w:trHeight w:val="70"/>
        </w:trPr>
        <w:tc>
          <w:tcPr>
            <w:tcW w:w="4656" w:type="dxa"/>
          </w:tcPr>
          <w:p w14:paraId="4A4044D7" w14:textId="4F945E56" w:rsidR="0035759C" w:rsidRPr="00224031" w:rsidRDefault="008C6CBE" w:rsidP="00ED7B99">
            <w:pPr>
              <w:spacing w:after="0" w:line="240" w:lineRule="auto"/>
              <w:ind w:left="0" w:right="0" w:firstLine="0"/>
              <w:jc w:val="center"/>
              <w:textAlignment w:val="baseline"/>
              <w:rPr>
                <w:rFonts w:asciiTheme="majorBidi" w:hAnsiTheme="majorBidi" w:cstheme="majorBidi"/>
                <w:color w:val="0000FF"/>
                <w:szCs w:val="20"/>
              </w:rPr>
            </w:pPr>
            <w:r w:rsidRPr="00FB3A4A">
              <w:rPr>
                <w:rFonts w:asciiTheme="majorBidi" w:hAnsiTheme="majorBidi" w:cstheme="majorBidi"/>
                <w:i/>
                <w:iCs/>
                <w:color w:val="auto"/>
                <w:sz w:val="22"/>
              </w:rPr>
              <w:t xml:space="preserve">Fig </w:t>
            </w:r>
            <w:r>
              <w:rPr>
                <w:rFonts w:asciiTheme="majorBidi" w:hAnsiTheme="majorBidi" w:cstheme="majorBidi"/>
                <w:i/>
                <w:iCs/>
                <w:color w:val="auto"/>
                <w:sz w:val="22"/>
              </w:rPr>
              <w:t>3.14</w:t>
            </w:r>
            <w:r w:rsidRPr="00FB3A4A">
              <w:rPr>
                <w:rFonts w:asciiTheme="majorBidi" w:hAnsiTheme="majorBidi" w:cstheme="majorBidi"/>
                <w:i/>
                <w:iCs/>
                <w:color w:val="auto"/>
                <w:sz w:val="22"/>
              </w:rPr>
              <w:t xml:space="preserve"> Adding an element</w:t>
            </w:r>
            <w:r>
              <w:rPr>
                <w:rFonts w:asciiTheme="majorBidi" w:hAnsiTheme="majorBidi" w:cstheme="majorBidi"/>
                <w:i/>
                <w:iCs/>
                <w:color w:val="auto"/>
                <w:sz w:val="22"/>
              </w:rPr>
              <w:t xml:space="preserve"> called </w:t>
            </w:r>
            <w:r w:rsidR="007526F5">
              <w:rPr>
                <w:rFonts w:asciiTheme="majorBidi" w:hAnsiTheme="majorBidi" w:cstheme="majorBidi"/>
                <w:i/>
                <w:iCs/>
                <w:color w:val="auto"/>
                <w:sz w:val="22"/>
              </w:rPr>
              <w:t>“</w:t>
            </w:r>
            <w:r>
              <w:rPr>
                <w:rFonts w:asciiTheme="majorBidi" w:hAnsiTheme="majorBidi" w:cstheme="majorBidi"/>
                <w:i/>
                <w:iCs/>
                <w:color w:val="auto"/>
                <w:sz w:val="22"/>
              </w:rPr>
              <w:t>Create New Event</w:t>
            </w:r>
            <w:r w:rsidR="007526F5">
              <w:rPr>
                <w:rFonts w:asciiTheme="majorBidi" w:hAnsiTheme="majorBidi" w:cstheme="majorBidi"/>
                <w:i/>
                <w:iCs/>
                <w:color w:val="auto"/>
                <w:sz w:val="22"/>
              </w:rPr>
              <w:t>”</w:t>
            </w:r>
            <w:r>
              <w:rPr>
                <w:rFonts w:asciiTheme="majorBidi" w:hAnsiTheme="majorBidi" w:cstheme="majorBidi"/>
                <w:i/>
                <w:iCs/>
                <w:color w:val="auto"/>
                <w:sz w:val="22"/>
              </w:rPr>
              <w:t xml:space="preserve">   to “</w:t>
            </w:r>
            <w:del w:id="500" w:author="אלנה רווה" w:date="2017-01-17T12:46:00Z">
              <w:r w:rsidDel="00931A90">
                <w:rPr>
                  <w:rFonts w:asciiTheme="majorBidi" w:hAnsiTheme="majorBidi" w:cstheme="majorBidi"/>
                  <w:i/>
                  <w:iCs/>
                  <w:color w:val="auto"/>
                  <w:sz w:val="22"/>
                </w:rPr>
                <w:delText>Bopo</w:delText>
              </w:r>
            </w:del>
            <w:ins w:id="501" w:author="אלנה רווה" w:date="2017-01-17T12:46:00Z">
              <w:r w:rsidR="00931A90">
                <w:rPr>
                  <w:rFonts w:asciiTheme="majorBidi" w:hAnsiTheme="majorBidi" w:cstheme="majorBidi"/>
                  <w:i/>
                  <w:iCs/>
                  <w:color w:val="auto"/>
                  <w:sz w:val="22"/>
                </w:rPr>
                <w:t>BoPo</w:t>
              </w:r>
            </w:ins>
            <w:r>
              <w:rPr>
                <w:rFonts w:asciiTheme="majorBidi" w:hAnsiTheme="majorBidi" w:cstheme="majorBidi"/>
                <w:i/>
                <w:iCs/>
                <w:color w:val="auto"/>
                <w:sz w:val="22"/>
              </w:rPr>
              <w:t>-MainScreen” screen .</w:t>
            </w:r>
          </w:p>
        </w:tc>
        <w:tc>
          <w:tcPr>
            <w:tcW w:w="3991" w:type="dxa"/>
          </w:tcPr>
          <w:p w14:paraId="1E9DDA54" w14:textId="09F3D9F2" w:rsidR="0035759C" w:rsidRPr="00990EA7" w:rsidRDefault="008C6CBE" w:rsidP="00ED7B99">
            <w:pPr>
              <w:spacing w:after="0" w:line="240" w:lineRule="auto"/>
              <w:ind w:left="0" w:right="0" w:firstLine="0"/>
              <w:jc w:val="center"/>
              <w:textAlignment w:val="baseline"/>
              <w:rPr>
                <w:rFonts w:asciiTheme="majorBidi" w:hAnsiTheme="majorBidi" w:cstheme="majorBidi"/>
                <w:color w:val="auto"/>
                <w:szCs w:val="20"/>
              </w:rPr>
            </w:pPr>
            <w:r>
              <w:rPr>
                <w:rFonts w:asciiTheme="majorBidi" w:hAnsiTheme="majorBidi" w:cstheme="majorBidi"/>
                <w:i/>
                <w:iCs/>
                <w:color w:val="auto"/>
                <w:sz w:val="22"/>
              </w:rPr>
              <w:t>Fig3.15 The “</w:t>
            </w:r>
            <w:del w:id="502" w:author="אלנה רווה" w:date="2017-01-17T12:46:00Z">
              <w:r w:rsidDel="00931A90">
                <w:rPr>
                  <w:rFonts w:asciiTheme="majorBidi" w:hAnsiTheme="majorBidi" w:cstheme="majorBidi"/>
                  <w:i/>
                  <w:iCs/>
                  <w:color w:val="auto"/>
                  <w:sz w:val="22"/>
                </w:rPr>
                <w:delText>Bopo</w:delText>
              </w:r>
            </w:del>
            <w:ins w:id="503" w:author="אלנה רווה" w:date="2017-01-17T12:46:00Z">
              <w:r w:rsidR="00931A90">
                <w:rPr>
                  <w:rFonts w:asciiTheme="majorBidi" w:hAnsiTheme="majorBidi" w:cstheme="majorBidi"/>
                  <w:i/>
                  <w:iCs/>
                  <w:color w:val="auto"/>
                  <w:sz w:val="22"/>
                </w:rPr>
                <w:t>BoPo</w:t>
              </w:r>
            </w:ins>
            <w:r>
              <w:rPr>
                <w:rFonts w:asciiTheme="majorBidi" w:hAnsiTheme="majorBidi" w:cstheme="majorBidi"/>
                <w:i/>
                <w:iCs/>
                <w:color w:val="auto"/>
                <w:sz w:val="22"/>
              </w:rPr>
              <w:t xml:space="preserve">-MainScreen “Screen   after adding  the </w:t>
            </w:r>
            <w:r w:rsidRPr="00C524BC">
              <w:rPr>
                <w:rFonts w:asciiTheme="majorBidi" w:hAnsiTheme="majorBidi" w:cstheme="majorBidi"/>
                <w:color w:val="auto"/>
                <w:sz w:val="22"/>
                <w:shd w:val="clear" w:color="auto" w:fill="FFFFFF"/>
              </w:rPr>
              <w:t>“</w:t>
            </w:r>
            <w:r>
              <w:rPr>
                <w:rFonts w:asciiTheme="majorBidi" w:hAnsiTheme="majorBidi" w:cstheme="majorBidi"/>
                <w:i/>
                <w:iCs/>
                <w:color w:val="auto"/>
                <w:sz w:val="22"/>
                <w:shd w:val="clear" w:color="auto" w:fill="FFFFFF"/>
              </w:rPr>
              <w:t>Standard button</w:t>
            </w:r>
            <w:r w:rsidRPr="00C524BC">
              <w:rPr>
                <w:rFonts w:asciiTheme="majorBidi" w:hAnsiTheme="majorBidi" w:cstheme="majorBidi"/>
                <w:color w:val="auto"/>
                <w:sz w:val="22"/>
                <w:shd w:val="clear" w:color="auto" w:fill="FFFFFF"/>
              </w:rPr>
              <w:t>”</w:t>
            </w:r>
          </w:p>
        </w:tc>
      </w:tr>
    </w:tbl>
    <w:p w14:paraId="6F372424" w14:textId="77777777" w:rsidR="0035759C" w:rsidRDefault="0035759C" w:rsidP="0035759C"/>
    <w:p w14:paraId="3172607B" w14:textId="77777777" w:rsidR="0035759C" w:rsidRPr="00AC1FEB" w:rsidRDefault="0035759C" w:rsidP="0035759C">
      <w:pPr>
        <w:spacing w:after="0" w:line="240" w:lineRule="auto"/>
        <w:ind w:left="720" w:right="120" w:firstLine="0"/>
        <w:jc w:val="left"/>
        <w:textAlignment w:val="baseline"/>
        <w:rPr>
          <w:rFonts w:asciiTheme="majorBidi" w:hAnsiTheme="majorBidi" w:cstheme="majorBidi"/>
          <w:color w:val="0000FF"/>
          <w:sz w:val="22"/>
        </w:rPr>
      </w:pPr>
    </w:p>
    <w:p w14:paraId="0BEC1BA3" w14:textId="77777777" w:rsidR="0035759C" w:rsidRDefault="0035759C" w:rsidP="0035759C">
      <w:pPr>
        <w:spacing w:after="0" w:line="240" w:lineRule="auto"/>
        <w:ind w:left="720" w:right="120" w:firstLine="0"/>
        <w:jc w:val="left"/>
        <w:textAlignment w:val="baseline"/>
        <w:rPr>
          <w:rFonts w:asciiTheme="majorBidi" w:hAnsiTheme="majorBidi" w:cstheme="majorBidi"/>
          <w:noProof/>
          <w:color w:val="0000FF"/>
          <w:sz w:val="22"/>
        </w:rPr>
      </w:pPr>
    </w:p>
    <w:p w14:paraId="7BED0498" w14:textId="77777777" w:rsidR="0035759C" w:rsidRDefault="0035759C" w:rsidP="0035759C">
      <w:pPr>
        <w:spacing w:after="0" w:line="240" w:lineRule="auto"/>
        <w:ind w:left="720" w:right="120" w:firstLine="0"/>
        <w:jc w:val="left"/>
        <w:textAlignment w:val="baseline"/>
        <w:rPr>
          <w:rFonts w:asciiTheme="majorBidi" w:hAnsiTheme="majorBidi" w:cstheme="majorBidi"/>
          <w:color w:val="0000FF"/>
          <w:sz w:val="22"/>
        </w:rPr>
      </w:pPr>
      <w:r>
        <w:rPr>
          <w:rFonts w:asciiTheme="majorBidi" w:hAnsiTheme="majorBidi" w:cstheme="majorBidi"/>
          <w:color w:val="0000FF"/>
          <w:sz w:val="22"/>
        </w:rPr>
        <w:t>BackEnd:</w:t>
      </w:r>
    </w:p>
    <w:tbl>
      <w:tblPr>
        <w:tblStyle w:val="af"/>
        <w:tblpPr w:leftFromText="180" w:rightFromText="180" w:vertAnchor="text" w:horzAnchor="margin" w:tblpX="-152" w:tblpY="99"/>
        <w:tblW w:w="9455" w:type="dxa"/>
        <w:tblLook w:val="04A0" w:firstRow="1" w:lastRow="0" w:firstColumn="1" w:lastColumn="0" w:noHBand="0" w:noVBand="1"/>
      </w:tblPr>
      <w:tblGrid>
        <w:gridCol w:w="4678"/>
        <w:gridCol w:w="4777"/>
      </w:tblGrid>
      <w:tr w:rsidR="0035759C" w14:paraId="637C4414" w14:textId="77777777" w:rsidTr="008C6CBE">
        <w:trPr>
          <w:trHeight w:val="3251"/>
        </w:trPr>
        <w:tc>
          <w:tcPr>
            <w:tcW w:w="4678" w:type="dxa"/>
          </w:tcPr>
          <w:p w14:paraId="4ED626E4" w14:textId="77777777" w:rsidR="0035759C" w:rsidRDefault="0035759C" w:rsidP="008C6CB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52096" behindDoc="0" locked="0" layoutInCell="1" allowOverlap="1" wp14:anchorId="395EE7E2" wp14:editId="08F29515">
                      <wp:simplePos x="0" y="0"/>
                      <wp:positionH relativeFrom="column">
                        <wp:posOffset>204470</wp:posOffset>
                      </wp:positionH>
                      <wp:positionV relativeFrom="paragraph">
                        <wp:posOffset>135255</wp:posOffset>
                      </wp:positionV>
                      <wp:extent cx="152400" cy="180975"/>
                      <wp:effectExtent l="0" t="0" r="76200" b="47625"/>
                      <wp:wrapNone/>
                      <wp:docPr id="53" name="Straight Arrow Connector 53"/>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BAE0A" id="Straight Arrow Connector 53" o:spid="_x0000_s1026" type="#_x0000_t32" style="position:absolute;left:0;text-align:left;margin-left:16.1pt;margin-top:10.65pt;width:12pt;height:14.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" strokecolor="black [3200]" strokeweight=".5pt">
                      <v:stroke endarrow="block" joinstyle="miter"/>
                    </v:shape>
                  </w:pict>
                </mc:Fallback>
              </mc:AlternateContent>
            </w:r>
          </w:p>
          <w:p w14:paraId="089ED36C"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50217A80" w14:textId="77777777" w:rsidR="0035759C" w:rsidRDefault="0035759C" w:rsidP="008C6CB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53120" behindDoc="0" locked="0" layoutInCell="1" allowOverlap="1" wp14:anchorId="5D4E0125" wp14:editId="148EE354">
                      <wp:simplePos x="0" y="0"/>
                      <wp:positionH relativeFrom="column">
                        <wp:posOffset>170815</wp:posOffset>
                      </wp:positionH>
                      <wp:positionV relativeFrom="paragraph">
                        <wp:posOffset>24130</wp:posOffset>
                      </wp:positionV>
                      <wp:extent cx="1685925" cy="323850"/>
                      <wp:effectExtent l="0" t="0" r="28575" b="19050"/>
                      <wp:wrapNone/>
                      <wp:docPr id="54" name="Oval 54"/>
                      <wp:cNvGraphicFramePr/>
                      <a:graphic xmlns:a="http://schemas.openxmlformats.org/drawingml/2006/main">
                        <a:graphicData uri="http://schemas.microsoft.com/office/word/2010/wordprocessingShape">
                          <wps:wsp>
                            <wps:cNvSpPr/>
                            <wps:spPr>
                              <a:xfrm>
                                <a:off x="0" y="0"/>
                                <a:ext cx="16859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271CEC45" w14:textId="29F67F02" w:rsidR="003F5ADE" w:rsidRDefault="003F5ADE" w:rsidP="0035759C">
                                  <w:pPr>
                                    <w:spacing w:after="0" w:line="240" w:lineRule="auto"/>
                                    <w:ind w:left="0" w:right="0" w:firstLine="0"/>
                                    <w:jc w:val="left"/>
                                  </w:pPr>
                                  <w:del w:id="504" w:author="אלנה רווה" w:date="2017-01-17T12:46:00Z">
                                    <w:r w:rsidDel="00931A90">
                                      <w:delText>Bopo</w:delText>
                                    </w:r>
                                  </w:del>
                                  <w:ins w:id="505" w:author="אלנה רווה" w:date="2017-01-17T12:46:00Z">
                                    <w:r>
                                      <w:t>BoPo</w:t>
                                    </w:r>
                                  </w:ins>
                                  <w:r>
                                    <w:t>-MainSreen</w:t>
                                  </w:r>
                                </w:p>
                                <w:p w14:paraId="1BA0EAF6" w14:textId="77777777" w:rsidR="003F5ADE" w:rsidRDefault="003F5ADE" w:rsidP="0035759C">
                                  <w:pPr>
                                    <w:spacing w:after="0" w:line="240" w:lineRule="auto"/>
                                    <w:ind w:left="0" w:right="0"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4E0125" id="Oval 54" o:spid="_x0000_s1034" style="position:absolute;margin-left:13.45pt;margin-top:1.9pt;width:132.75pt;height:2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" fillcolor="white [3201]" strokecolor="black [3200]" strokeweight="1pt">
                      <v:stroke joinstyle="miter"/>
                      <v:textbox>
                        <w:txbxContent>
                          <w:p w14:paraId="271CEC45" w14:textId="29F67F02" w:rsidR="003F5ADE" w:rsidRDefault="003F5ADE" w:rsidP="0035759C">
                            <w:pPr>
                              <w:spacing w:after="0" w:line="240" w:lineRule="auto"/>
                              <w:ind w:left="0" w:right="0" w:firstLine="0"/>
                              <w:jc w:val="left"/>
                            </w:pPr>
                            <w:del w:id="506" w:author="אלנה רווה" w:date="2017-01-17T12:46:00Z">
                              <w:r w:rsidDel="00931A90">
                                <w:delText>Bopo</w:delText>
                              </w:r>
                            </w:del>
                            <w:ins w:id="507" w:author="אלנה רווה" w:date="2017-01-17T12:46:00Z">
                              <w:r>
                                <w:t>BoPo</w:t>
                              </w:r>
                            </w:ins>
                            <w:r>
                              <w:t>-MainSreen</w:t>
                            </w:r>
                          </w:p>
                          <w:p w14:paraId="1BA0EAF6" w14:textId="77777777" w:rsidR="003F5ADE" w:rsidRDefault="003F5ADE" w:rsidP="0035759C">
                            <w:pPr>
                              <w:spacing w:after="0" w:line="240" w:lineRule="auto"/>
                              <w:ind w:left="0" w:right="0" w:firstLine="0"/>
                              <w:jc w:val="left"/>
                            </w:pPr>
                          </w:p>
                        </w:txbxContent>
                      </v:textbox>
                    </v:oval>
                  </w:pict>
                </mc:Fallback>
              </mc:AlternateContent>
            </w:r>
          </w:p>
          <w:p w14:paraId="2F65570B" w14:textId="77777777" w:rsidR="0035759C" w:rsidRPr="00BF35C3" w:rsidRDefault="0035759C" w:rsidP="008C6CBE">
            <w:pPr>
              <w:spacing w:after="0" w:line="240" w:lineRule="auto"/>
              <w:ind w:left="0" w:right="120" w:firstLine="0"/>
              <w:jc w:val="left"/>
              <w:textAlignment w:val="baseline"/>
              <w:rPr>
                <w:rFonts w:asciiTheme="majorBidi" w:hAnsiTheme="majorBidi" w:cstheme="majorBidi"/>
                <w:color w:val="000000" w:themeColor="text1"/>
              </w:rPr>
            </w:pPr>
            <w:r w:rsidRPr="00BF35C3">
              <w:rPr>
                <w:rFonts w:asciiTheme="majorBidi" w:hAnsiTheme="majorBidi" w:cstheme="majorBidi"/>
                <w:noProof/>
                <w:color w:val="000000" w:themeColor="text1"/>
                <w:lang w:bidi="ar-SA"/>
              </w:rPr>
              <mc:AlternateContent>
                <mc:Choice Requires="wps">
                  <w:drawing>
                    <wp:anchor distT="0" distB="0" distL="114300" distR="114300" simplePos="0" relativeHeight="251656192" behindDoc="0" locked="0" layoutInCell="1" allowOverlap="1" wp14:anchorId="48B3BCCC" wp14:editId="325EA930">
                      <wp:simplePos x="0" y="0"/>
                      <wp:positionH relativeFrom="column">
                        <wp:posOffset>1814830</wp:posOffset>
                      </wp:positionH>
                      <wp:positionV relativeFrom="paragraph">
                        <wp:posOffset>102870</wp:posOffset>
                      </wp:positionV>
                      <wp:extent cx="219075" cy="809625"/>
                      <wp:effectExtent l="0" t="57150" r="333375" b="28575"/>
                      <wp:wrapNone/>
                      <wp:docPr id="22" name="Curved Connector 22"/>
                      <wp:cNvGraphicFramePr/>
                      <a:graphic xmlns:a="http://schemas.openxmlformats.org/drawingml/2006/main">
                        <a:graphicData uri="http://schemas.microsoft.com/office/word/2010/wordprocessingShape">
                          <wps:wsp>
                            <wps:cNvCnPr/>
                            <wps:spPr>
                              <a:xfrm flipH="1" flipV="1">
                                <a:off x="0" y="0"/>
                                <a:ext cx="219075" cy="809625"/>
                              </a:xfrm>
                              <a:prstGeom prst="curvedConnector3">
                                <a:avLst>
                                  <a:gd name="adj1" fmla="val -14130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46FD92A" id="Curved Connector 22" o:spid="_x0000_s1026" type="#_x0000_t38" style="position:absolute;left:0;text-align:left;margin-left:142.9pt;margin-top:8.1pt;width:17.25pt;height:63.7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" adj="-30522" strokecolor="black [3200]" strokeweight="1.5pt">
                      <v:stroke endarrow="block" joinstyle="miter"/>
                    </v:shape>
                  </w:pict>
                </mc:Fallback>
              </mc:AlternateContent>
            </w:r>
          </w:p>
          <w:p w14:paraId="5DC912F7" w14:textId="77777777" w:rsidR="0035759C" w:rsidRDefault="0035759C" w:rsidP="008C6CB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55168" behindDoc="0" locked="0" layoutInCell="1" allowOverlap="1" wp14:anchorId="748D706C" wp14:editId="711EE534">
                      <wp:simplePos x="0" y="0"/>
                      <wp:positionH relativeFrom="column">
                        <wp:posOffset>342265</wp:posOffset>
                      </wp:positionH>
                      <wp:positionV relativeFrom="paragraph">
                        <wp:posOffset>17780</wp:posOffset>
                      </wp:positionV>
                      <wp:extent cx="38100" cy="752475"/>
                      <wp:effectExtent l="266700" t="0" r="19050" b="85725"/>
                      <wp:wrapNone/>
                      <wp:docPr id="55" name="Curved Connector 43"/>
                      <wp:cNvGraphicFramePr/>
                      <a:graphic xmlns:a="http://schemas.openxmlformats.org/drawingml/2006/main">
                        <a:graphicData uri="http://schemas.microsoft.com/office/word/2010/wordprocessingShape">
                          <wps:wsp>
                            <wps:cNvCnPr/>
                            <wps:spPr>
                              <a:xfrm>
                                <a:off x="0" y="0"/>
                                <a:ext cx="38100" cy="752475"/>
                              </a:xfrm>
                              <a:prstGeom prst="curvedConnector3">
                                <a:avLst>
                                  <a:gd name="adj1" fmla="val -70000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A3CD7F5" id="Curved Connector 43" o:spid="_x0000_s1026" type="#_x0000_t38" style="position:absolute;left:0;text-align:left;margin-left:26.95pt;margin-top:1.4pt;width:3pt;height:59.2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" adj="-151200" strokecolor="black [3200]" strokeweight="1.5pt">
                      <v:stroke endarrow="block" joinstyle="miter"/>
                    </v:shape>
                  </w:pict>
                </mc:Fallback>
              </mc:AlternateContent>
            </w:r>
          </w:p>
          <w:p w14:paraId="05E982FF"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6A532E60"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14270C7E"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3916FBAA" w14:textId="77777777" w:rsidR="0035759C" w:rsidRDefault="0035759C" w:rsidP="008C6CB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54144" behindDoc="0" locked="0" layoutInCell="1" allowOverlap="1" wp14:anchorId="494BF367" wp14:editId="01C58579">
                      <wp:simplePos x="0" y="0"/>
                      <wp:positionH relativeFrom="column">
                        <wp:posOffset>205104</wp:posOffset>
                      </wp:positionH>
                      <wp:positionV relativeFrom="paragraph">
                        <wp:posOffset>114935</wp:posOffset>
                      </wp:positionV>
                      <wp:extent cx="2105025" cy="323850"/>
                      <wp:effectExtent l="0" t="0" r="28575" b="19050"/>
                      <wp:wrapNone/>
                      <wp:docPr id="56" name="Oval 56"/>
                      <wp:cNvGraphicFramePr/>
                      <a:graphic xmlns:a="http://schemas.openxmlformats.org/drawingml/2006/main">
                        <a:graphicData uri="http://schemas.microsoft.com/office/word/2010/wordprocessingShape">
                          <wps:wsp>
                            <wps:cNvSpPr/>
                            <wps:spPr>
                              <a:xfrm>
                                <a:off x="0" y="0"/>
                                <a:ext cx="21050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07629552" w14:textId="77777777" w:rsidR="003F5ADE" w:rsidRDefault="003F5ADE" w:rsidP="0035759C">
                                  <w:pPr>
                                    <w:spacing w:after="0" w:line="240" w:lineRule="auto"/>
                                    <w:ind w:left="0" w:right="0" w:firstLine="0"/>
                                    <w:jc w:val="left"/>
                                  </w:pPr>
                                  <w:r>
                                    <w:t>CreatNewEventScreen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4BF367" id="Oval 56" o:spid="_x0000_s1035" style="position:absolute;margin-left:16.15pt;margin-top:9.05pt;width:165.75pt;height:2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" fillcolor="white [3201]" strokecolor="black [3200]" strokeweight="1pt">
                      <v:stroke joinstyle="miter"/>
                      <v:textbox>
                        <w:txbxContent>
                          <w:p w14:paraId="07629552" w14:textId="77777777" w:rsidR="003F5ADE" w:rsidRDefault="003F5ADE" w:rsidP="0035759C">
                            <w:pPr>
                              <w:spacing w:after="0" w:line="240" w:lineRule="auto"/>
                              <w:ind w:left="0" w:right="0" w:firstLine="0"/>
                              <w:jc w:val="left"/>
                            </w:pPr>
                            <w:r>
                              <w:t>CreatNewEventScreen</w:t>
                            </w:r>
                          </w:p>
                        </w:txbxContent>
                      </v:textbox>
                    </v:oval>
                  </w:pict>
                </mc:Fallback>
              </mc:AlternateContent>
            </w:r>
          </w:p>
          <w:p w14:paraId="41C183F2"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37EFB6ED" w14:textId="77777777" w:rsidR="0035759C" w:rsidRDefault="0035759C" w:rsidP="008C6CBE">
            <w:pPr>
              <w:spacing w:after="0" w:line="240" w:lineRule="auto"/>
              <w:ind w:left="0" w:right="120" w:firstLine="0"/>
              <w:jc w:val="right"/>
              <w:textAlignment w:val="baseline"/>
              <w:rPr>
                <w:rFonts w:asciiTheme="majorBidi" w:hAnsiTheme="majorBidi" w:cstheme="majorBidi"/>
                <w:color w:val="0000FF"/>
                <w:sz w:val="22"/>
              </w:rPr>
            </w:pPr>
          </w:p>
        </w:tc>
        <w:tc>
          <w:tcPr>
            <w:tcW w:w="4777" w:type="dxa"/>
          </w:tcPr>
          <w:p w14:paraId="02497E0A" w14:textId="7D14E2B3" w:rsidR="0035759C" w:rsidRPr="008C6CBE" w:rsidRDefault="0035759C" w:rsidP="008C6CBE">
            <w:pPr>
              <w:spacing w:after="0" w:line="240" w:lineRule="auto"/>
              <w:ind w:left="0" w:right="0" w:firstLine="0"/>
              <w:jc w:val="left"/>
              <w:rPr>
                <w:rFonts w:ascii="Courier New" w:hAnsi="Courier New" w:cs="Courier New"/>
                <w:color w:val="000000" w:themeColor="text1"/>
                <w:szCs w:val="20"/>
              </w:rPr>
            </w:pPr>
            <w:r w:rsidRPr="008C6CBE">
              <w:rPr>
                <w:rFonts w:ascii="Courier New" w:hAnsi="Courier New" w:cs="Courier New"/>
                <w:color w:val="000000" w:themeColor="text1"/>
                <w:szCs w:val="20"/>
              </w:rPr>
              <w:t xml:space="preserve">mtype = { </w:t>
            </w:r>
            <w:del w:id="508" w:author="אלנה רווה" w:date="2017-01-17T12:46:00Z">
              <w:r w:rsidRPr="008C6CBE" w:rsidDel="00931A90">
                <w:rPr>
                  <w:rFonts w:ascii="Courier New" w:hAnsi="Courier New" w:cs="Courier New"/>
                  <w:color w:val="000000" w:themeColor="text1"/>
                  <w:szCs w:val="20"/>
                </w:rPr>
                <w:delText>Bopo</w:delText>
              </w:r>
            </w:del>
            <w:ins w:id="509" w:author="אלנה רווה" w:date="2017-01-17T12:46:00Z">
              <w:r w:rsidR="00931A90">
                <w:rPr>
                  <w:rFonts w:ascii="Courier New" w:hAnsi="Courier New" w:cs="Courier New"/>
                  <w:color w:val="000000" w:themeColor="text1"/>
                  <w:szCs w:val="20"/>
                </w:rPr>
                <w:t>BoPo</w:t>
              </w:r>
            </w:ins>
            <w:r w:rsidRPr="008C6CBE">
              <w:rPr>
                <w:rFonts w:ascii="Courier New" w:hAnsi="Courier New" w:cs="Courier New"/>
                <w:color w:val="000000" w:themeColor="text1"/>
                <w:szCs w:val="20"/>
              </w:rPr>
              <w:t>-MainSreen, CreatNewEventScreen}</w:t>
            </w:r>
          </w:p>
          <w:p w14:paraId="5874F43D" w14:textId="2549DA5A"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mtype state=  </w:t>
            </w:r>
            <w:del w:id="510" w:author="אלנה רווה" w:date="2017-01-17T12:46:00Z">
              <w:r w:rsidRPr="008C6CBE" w:rsidDel="00931A90">
                <w:rPr>
                  <w:rFonts w:ascii="Courier New" w:hAnsi="Courier New" w:cs="Courier New"/>
                  <w:color w:val="000000" w:themeColor="text1"/>
                  <w:szCs w:val="20"/>
                </w:rPr>
                <w:delText>Bopo</w:delText>
              </w:r>
            </w:del>
            <w:ins w:id="511" w:author="אלנה רווה" w:date="2017-01-17T12:46:00Z">
              <w:r w:rsidR="00931A90">
                <w:rPr>
                  <w:rFonts w:ascii="Courier New" w:hAnsi="Courier New" w:cs="Courier New"/>
                  <w:color w:val="000000" w:themeColor="text1"/>
                  <w:szCs w:val="20"/>
                </w:rPr>
                <w:t>BoPo</w:t>
              </w:r>
            </w:ins>
            <w:r w:rsidRPr="008C6CBE">
              <w:rPr>
                <w:rFonts w:ascii="Courier New" w:hAnsi="Courier New" w:cs="Courier New"/>
                <w:color w:val="000000" w:themeColor="text1"/>
                <w:szCs w:val="20"/>
              </w:rPr>
              <w:t>-MainSreen ;</w:t>
            </w:r>
          </w:p>
          <w:p w14:paraId="19CAA141"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active proctype vm()</w:t>
            </w:r>
            <w:r w:rsidRPr="008C6CBE">
              <w:rPr>
                <w:rFonts w:ascii="Courier New" w:hAnsi="Courier New" w:cs="Courier New"/>
                <w:color w:val="000000" w:themeColor="text1"/>
                <w:szCs w:val="20"/>
              </w:rPr>
              <w:tab/>
            </w:r>
          </w:p>
          <w:p w14:paraId="0D9903F9"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w:t>
            </w:r>
          </w:p>
          <w:p w14:paraId="423A1444"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Do</w:t>
            </w:r>
          </w:p>
          <w:p w14:paraId="49284001"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if</w:t>
            </w:r>
          </w:p>
          <w:p w14:paraId="282C5542" w14:textId="1D4A62C6"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state==  </w:t>
            </w:r>
            <w:del w:id="512" w:author="אלנה רווה" w:date="2017-01-17T12:46:00Z">
              <w:r w:rsidRPr="008C6CBE" w:rsidDel="00931A90">
                <w:rPr>
                  <w:rFonts w:ascii="Courier New" w:hAnsi="Courier New" w:cs="Courier New"/>
                  <w:color w:val="000000" w:themeColor="text1"/>
                  <w:szCs w:val="20"/>
                </w:rPr>
                <w:delText>Bopo</w:delText>
              </w:r>
            </w:del>
            <w:ins w:id="513" w:author="אלנה רווה" w:date="2017-01-17T12:46:00Z">
              <w:r w:rsidR="00931A90">
                <w:rPr>
                  <w:rFonts w:ascii="Courier New" w:hAnsi="Courier New" w:cs="Courier New"/>
                  <w:color w:val="000000" w:themeColor="text1"/>
                  <w:szCs w:val="20"/>
                </w:rPr>
                <w:t>BoPo</w:t>
              </w:r>
            </w:ins>
            <w:r w:rsidRPr="008C6CBE">
              <w:rPr>
                <w:rFonts w:ascii="Courier New" w:hAnsi="Courier New" w:cs="Courier New"/>
                <w:color w:val="000000" w:themeColor="text1"/>
                <w:szCs w:val="20"/>
              </w:rPr>
              <w:t xml:space="preserve">-MainSreen -&gt; </w:t>
            </w:r>
          </w:p>
          <w:p w14:paraId="47CF9839" w14:textId="6FAE0A2B"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atomic{ state=  CreatNewEventScreen }</w:t>
            </w:r>
          </w:p>
          <w:p w14:paraId="020F94FB"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state==  CreatNewEventScreen -&gt; </w:t>
            </w:r>
          </w:p>
          <w:p w14:paraId="2AD32598" w14:textId="49BC029F"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atomic{ state=  </w:t>
            </w:r>
            <w:del w:id="514" w:author="אלנה רווה" w:date="2017-01-17T12:46:00Z">
              <w:r w:rsidRPr="008C6CBE" w:rsidDel="00931A90">
                <w:rPr>
                  <w:rFonts w:ascii="Courier New" w:hAnsi="Courier New" w:cs="Courier New"/>
                  <w:color w:val="000000" w:themeColor="text1"/>
                  <w:szCs w:val="20"/>
                </w:rPr>
                <w:delText>Bopo</w:delText>
              </w:r>
            </w:del>
            <w:ins w:id="515" w:author="אלנה רווה" w:date="2017-01-17T12:46:00Z">
              <w:r w:rsidR="00931A90">
                <w:rPr>
                  <w:rFonts w:ascii="Courier New" w:hAnsi="Courier New" w:cs="Courier New"/>
                  <w:color w:val="000000" w:themeColor="text1"/>
                  <w:szCs w:val="20"/>
                </w:rPr>
                <w:t>BoPo</w:t>
              </w:r>
            </w:ins>
            <w:r w:rsidRPr="008C6CBE">
              <w:rPr>
                <w:rFonts w:ascii="Courier New" w:hAnsi="Courier New" w:cs="Courier New"/>
                <w:color w:val="000000" w:themeColor="text1"/>
                <w:szCs w:val="20"/>
              </w:rPr>
              <w:t>-MainSreen }</w:t>
            </w:r>
          </w:p>
          <w:p w14:paraId="01560BD8"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fi</w:t>
            </w:r>
          </w:p>
          <w:p w14:paraId="5A533CDA" w14:textId="0EF9C8CE"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odod</w:t>
            </w:r>
          </w:p>
          <w:p w14:paraId="46526F15" w14:textId="77777777" w:rsidR="0035759C" w:rsidRDefault="0035759C" w:rsidP="008C6CBE">
            <w:pPr>
              <w:spacing w:after="0" w:line="240" w:lineRule="auto"/>
              <w:ind w:left="0" w:right="0" w:firstLine="0"/>
              <w:jc w:val="left"/>
              <w:textAlignment w:val="baseline"/>
              <w:rPr>
                <w:rFonts w:asciiTheme="majorBidi" w:hAnsiTheme="majorBidi" w:cstheme="majorBidi"/>
                <w:color w:val="0000FF"/>
                <w:sz w:val="22"/>
              </w:rPr>
            </w:pPr>
            <w:r w:rsidRPr="008C6CBE">
              <w:rPr>
                <w:rFonts w:ascii="Courier New" w:hAnsi="Courier New" w:cs="Courier New"/>
                <w:color w:val="000000" w:themeColor="text1"/>
                <w:szCs w:val="20"/>
              </w:rPr>
              <w:t>}</w:t>
            </w:r>
          </w:p>
        </w:tc>
      </w:tr>
      <w:tr w:rsidR="008C6CBE" w14:paraId="07B47104" w14:textId="77777777" w:rsidTr="008C6CBE">
        <w:trPr>
          <w:trHeight w:val="132"/>
        </w:trPr>
        <w:tc>
          <w:tcPr>
            <w:tcW w:w="4678" w:type="dxa"/>
          </w:tcPr>
          <w:p w14:paraId="314CB019" w14:textId="16FDC5E9" w:rsidR="008C6CBE" w:rsidRDefault="008C6CBE" w:rsidP="008C6CBE">
            <w:pPr>
              <w:spacing w:after="0" w:line="240" w:lineRule="auto"/>
              <w:ind w:left="0" w:right="120" w:firstLine="0"/>
              <w:jc w:val="right"/>
              <w:textAlignment w:val="baseline"/>
              <w:rPr>
                <w:rFonts w:asciiTheme="majorBidi" w:hAnsiTheme="majorBidi" w:cstheme="majorBidi"/>
                <w:color w:val="0000FF"/>
                <w:sz w:val="22"/>
              </w:rPr>
            </w:pPr>
            <w:r w:rsidRPr="00FB3A4A">
              <w:rPr>
                <w:rFonts w:asciiTheme="majorBidi" w:hAnsiTheme="majorBidi" w:cstheme="majorBidi"/>
                <w:i/>
                <w:iCs/>
                <w:color w:val="auto"/>
                <w:sz w:val="22"/>
              </w:rPr>
              <w:t xml:space="preserve">Fig </w:t>
            </w:r>
            <w:r>
              <w:rPr>
                <w:rFonts w:asciiTheme="majorBidi" w:hAnsiTheme="majorBidi" w:cstheme="majorBidi"/>
                <w:i/>
                <w:iCs/>
                <w:color w:val="auto"/>
                <w:sz w:val="22"/>
              </w:rPr>
              <w:t>3.16</w:t>
            </w:r>
            <w:r w:rsidRPr="00FB3A4A">
              <w:rPr>
                <w:rFonts w:asciiTheme="majorBidi" w:hAnsiTheme="majorBidi" w:cstheme="majorBidi"/>
                <w:i/>
                <w:iCs/>
                <w:color w:val="auto"/>
                <w:sz w:val="22"/>
              </w:rPr>
              <w:t xml:space="preserve"> </w:t>
            </w:r>
            <w:r>
              <w:rPr>
                <w:rFonts w:asciiTheme="majorBidi" w:hAnsiTheme="majorBidi" w:cstheme="majorBidi"/>
                <w:i/>
                <w:iCs/>
                <w:color w:val="auto"/>
                <w:sz w:val="22"/>
              </w:rPr>
              <w:t xml:space="preserve">PG represent the element </w:t>
            </w:r>
            <w:r w:rsidRPr="00C524BC">
              <w:rPr>
                <w:rFonts w:asciiTheme="majorBidi" w:hAnsiTheme="majorBidi" w:cstheme="majorBidi"/>
                <w:color w:val="auto"/>
                <w:sz w:val="22"/>
                <w:shd w:val="clear" w:color="auto" w:fill="FFFFFF"/>
              </w:rPr>
              <w:t>“</w:t>
            </w:r>
            <w:r>
              <w:rPr>
                <w:rFonts w:asciiTheme="majorBidi" w:hAnsiTheme="majorBidi" w:cstheme="majorBidi"/>
                <w:i/>
                <w:iCs/>
                <w:color w:val="auto"/>
                <w:sz w:val="22"/>
                <w:shd w:val="clear" w:color="auto" w:fill="FFFFFF"/>
              </w:rPr>
              <w:t xml:space="preserve">Standard </w:t>
            </w:r>
            <w:del w:id="516" w:author="אלנה רווה" w:date="2017-01-17T12:46:00Z">
              <w:r w:rsidDel="00931A90">
                <w:rPr>
                  <w:rFonts w:asciiTheme="majorBidi" w:hAnsiTheme="majorBidi" w:cstheme="majorBidi"/>
                  <w:i/>
                  <w:iCs/>
                  <w:color w:val="auto"/>
                  <w:sz w:val="22"/>
                  <w:shd w:val="clear" w:color="auto" w:fill="FFFFFF"/>
                </w:rPr>
                <w:delText>button</w:delText>
              </w:r>
              <w:r w:rsidRPr="00C524BC" w:rsidDel="00931A90">
                <w:rPr>
                  <w:rFonts w:asciiTheme="majorBidi" w:hAnsiTheme="majorBidi" w:cstheme="majorBidi"/>
                  <w:color w:val="auto"/>
                  <w:sz w:val="22"/>
                  <w:shd w:val="clear" w:color="auto" w:fill="FFFFFF"/>
                </w:rPr>
                <w:delText>”</w:delText>
              </w:r>
              <w:r w:rsidDel="00931A90">
                <w:rPr>
                  <w:rFonts w:asciiTheme="majorBidi" w:hAnsiTheme="majorBidi" w:cstheme="majorBidi"/>
                  <w:i/>
                  <w:iCs/>
                  <w:color w:val="auto"/>
                  <w:sz w:val="22"/>
                </w:rPr>
                <w:delText>in</w:delText>
              </w:r>
            </w:del>
            <w:ins w:id="517" w:author="אלנה רווה" w:date="2017-01-17T12:46:00Z">
              <w:r w:rsidR="00931A90">
                <w:rPr>
                  <w:rFonts w:asciiTheme="majorBidi" w:hAnsiTheme="majorBidi" w:cstheme="majorBidi"/>
                  <w:i/>
                  <w:iCs/>
                  <w:color w:val="auto"/>
                  <w:sz w:val="22"/>
                  <w:shd w:val="clear" w:color="auto" w:fill="FFFFFF"/>
                </w:rPr>
                <w:t>button</w:t>
              </w:r>
              <w:r w:rsidR="00931A90" w:rsidRPr="00C524BC">
                <w:rPr>
                  <w:rFonts w:asciiTheme="majorBidi" w:hAnsiTheme="majorBidi" w:cstheme="majorBidi"/>
                  <w:color w:val="auto"/>
                  <w:sz w:val="22"/>
                  <w:shd w:val="clear" w:color="auto" w:fill="FFFFFF"/>
                </w:rPr>
                <w:t>”</w:t>
              </w:r>
              <w:r w:rsidR="00931A90">
                <w:rPr>
                  <w:rFonts w:asciiTheme="majorBidi" w:hAnsiTheme="majorBidi" w:cstheme="majorBidi"/>
                  <w:i/>
                  <w:iCs/>
                  <w:color w:val="auto"/>
                  <w:sz w:val="22"/>
                </w:rPr>
                <w:t xml:space="preserve"> in</w:t>
              </w:r>
            </w:ins>
            <w:r>
              <w:rPr>
                <w:rFonts w:asciiTheme="majorBidi" w:hAnsiTheme="majorBidi" w:cstheme="majorBidi"/>
                <w:i/>
                <w:iCs/>
                <w:color w:val="auto"/>
                <w:sz w:val="22"/>
              </w:rPr>
              <w:t xml:space="preserve"> screen “Create New Event”</w:t>
            </w:r>
          </w:p>
        </w:tc>
        <w:tc>
          <w:tcPr>
            <w:tcW w:w="4777" w:type="dxa"/>
          </w:tcPr>
          <w:p w14:paraId="660C7A15" w14:textId="392E6196" w:rsidR="008C6CBE" w:rsidRDefault="008C6CBE" w:rsidP="008C6CBE">
            <w:pPr>
              <w:spacing w:after="0" w:line="240" w:lineRule="auto"/>
              <w:ind w:left="0" w:right="120" w:firstLine="0"/>
              <w:jc w:val="right"/>
              <w:textAlignment w:val="baseline"/>
              <w:rPr>
                <w:rFonts w:asciiTheme="majorBidi" w:hAnsiTheme="majorBidi" w:cstheme="majorBidi"/>
                <w:color w:val="0000FF"/>
                <w:sz w:val="22"/>
              </w:rPr>
            </w:pPr>
            <w:r>
              <w:rPr>
                <w:rFonts w:asciiTheme="majorBidi" w:hAnsiTheme="majorBidi" w:cstheme="majorBidi"/>
                <w:i/>
                <w:iCs/>
                <w:color w:val="auto"/>
              </w:rPr>
              <w:t xml:space="preserve">Fig 3.17 </w:t>
            </w:r>
            <w:r w:rsidRPr="00204A0F">
              <w:rPr>
                <w:rFonts w:asciiTheme="majorBidi" w:hAnsiTheme="majorBidi" w:cstheme="majorBidi"/>
                <w:i/>
                <w:iCs/>
                <w:color w:val="auto"/>
              </w:rPr>
              <w:t xml:space="preserve">The (PG) in  a </w:t>
            </w:r>
            <w:del w:id="518" w:author="adm" w:date="2017-01-18T17:09:00Z">
              <w:r w:rsidRPr="00204A0F" w:rsidDel="0054741D">
                <w:rPr>
                  <w:rFonts w:asciiTheme="majorBidi" w:hAnsiTheme="majorBidi" w:cstheme="majorBidi"/>
                  <w:i/>
                  <w:iCs/>
                  <w:color w:val="auto"/>
                </w:rPr>
                <w:delText>promela</w:delText>
              </w:r>
            </w:del>
            <w:ins w:id="519" w:author="adm" w:date="2017-01-18T17:09:00Z">
              <w:r w:rsidR="0054741D">
                <w:rPr>
                  <w:rFonts w:asciiTheme="majorBidi" w:hAnsiTheme="majorBidi" w:cstheme="majorBidi"/>
                  <w:i/>
                  <w:iCs/>
                  <w:color w:val="auto"/>
                </w:rPr>
                <w:t>PROMELA</w:t>
              </w:r>
            </w:ins>
            <w:r w:rsidRPr="00204A0F">
              <w:rPr>
                <w:rFonts w:asciiTheme="majorBidi" w:hAnsiTheme="majorBidi" w:cstheme="majorBidi"/>
                <w:i/>
                <w:iCs/>
                <w:color w:val="auto"/>
              </w:rPr>
              <w:t xml:space="preserve"> language</w:t>
            </w:r>
          </w:p>
        </w:tc>
      </w:tr>
    </w:tbl>
    <w:p w14:paraId="306063D2" w14:textId="77777777" w:rsidR="0035759C" w:rsidRDefault="0035759C" w:rsidP="0035759C">
      <w:pPr>
        <w:spacing w:after="0" w:line="240" w:lineRule="auto"/>
        <w:ind w:left="720" w:right="120" w:firstLine="0"/>
        <w:jc w:val="right"/>
        <w:textAlignment w:val="baseline"/>
        <w:rPr>
          <w:rFonts w:asciiTheme="majorBidi" w:hAnsiTheme="majorBidi" w:cstheme="majorBidi"/>
          <w:color w:val="0000FF"/>
          <w:sz w:val="22"/>
        </w:rPr>
      </w:pPr>
    </w:p>
    <w:p w14:paraId="052F4C44" w14:textId="7DF0323E"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02C4824B"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39F3C5AD" w14:textId="0C147543"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07E34B68" w14:textId="4EE2FD1F" w:rsidR="008B0E8B" w:rsidRDefault="008B0E8B" w:rsidP="0035759C">
      <w:pPr>
        <w:spacing w:after="0" w:line="240" w:lineRule="auto"/>
        <w:ind w:left="360" w:right="0" w:firstLine="0"/>
        <w:jc w:val="left"/>
        <w:textAlignment w:val="baseline"/>
        <w:rPr>
          <w:rFonts w:asciiTheme="majorBidi" w:hAnsiTheme="majorBidi" w:cstheme="majorBidi"/>
          <w:color w:val="auto"/>
          <w:sz w:val="22"/>
        </w:rPr>
      </w:pPr>
    </w:p>
    <w:p w14:paraId="75157A28" w14:textId="77777777" w:rsidR="008B0E8B" w:rsidRDefault="008B0E8B" w:rsidP="0035759C">
      <w:pPr>
        <w:spacing w:after="0" w:line="240" w:lineRule="auto"/>
        <w:ind w:left="360" w:right="0" w:firstLine="0"/>
        <w:jc w:val="left"/>
        <w:textAlignment w:val="baseline"/>
        <w:rPr>
          <w:rFonts w:asciiTheme="majorBidi" w:hAnsiTheme="majorBidi" w:cstheme="majorBidi"/>
          <w:color w:val="auto"/>
          <w:sz w:val="22"/>
        </w:rPr>
      </w:pPr>
    </w:p>
    <w:p w14:paraId="77E27FFC" w14:textId="06E3E2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6F739165"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4FFD1666" w14:textId="4F00E9E0"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711911EF" w14:textId="77777777" w:rsidR="0035759C" w:rsidRPr="00A57817"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57E4F9F5" w14:textId="33B8A761" w:rsidR="00AF3B01" w:rsidRPr="00A57817" w:rsidRDefault="0035759C" w:rsidP="0035759C">
      <w:pPr>
        <w:spacing w:after="0" w:line="240" w:lineRule="auto"/>
        <w:ind w:left="360" w:right="0" w:firstLine="0"/>
        <w:jc w:val="left"/>
        <w:textAlignment w:val="baseline"/>
        <w:rPr>
          <w:rFonts w:asciiTheme="majorBidi" w:hAnsiTheme="majorBidi" w:cstheme="majorBidi"/>
          <w:b/>
          <w:bCs/>
          <w:color w:val="auto"/>
          <w:sz w:val="24"/>
          <w:szCs w:val="24"/>
        </w:rPr>
      </w:pPr>
      <w:del w:id="520" w:author="adm" w:date="2017-01-18T17:07:00Z">
        <w:r w:rsidRPr="00A40D9B" w:rsidDel="0054741D">
          <w:rPr>
            <w:rFonts w:asciiTheme="majorBidi" w:hAnsiTheme="majorBidi" w:cstheme="majorBidi"/>
            <w:b/>
            <w:bCs/>
            <w:color w:val="auto"/>
            <w:sz w:val="22"/>
            <w:highlight w:val="yellow"/>
            <w:rPrChange w:id="521" w:author="Ahmad Mnasra" w:date="2017-01-20T10:53:00Z">
              <w:rPr>
                <w:rFonts w:asciiTheme="majorBidi" w:hAnsiTheme="majorBidi" w:cstheme="majorBidi"/>
                <w:b/>
                <w:bCs/>
                <w:color w:val="auto"/>
                <w:sz w:val="22"/>
              </w:rPr>
            </w:rPrChange>
          </w:rPr>
          <w:delText>D</w:delText>
        </w:r>
        <w:commentRangeStart w:id="522"/>
        <w:commentRangeStart w:id="523"/>
        <w:r w:rsidR="00580857" w:rsidRPr="00A40D9B" w:rsidDel="0054741D">
          <w:rPr>
            <w:rFonts w:asciiTheme="majorBidi" w:hAnsiTheme="majorBidi" w:cstheme="majorBidi"/>
            <w:b/>
            <w:bCs/>
            <w:color w:val="auto"/>
            <w:sz w:val="22"/>
            <w:highlight w:val="yellow"/>
            <w:rPrChange w:id="524" w:author="Ahmad Mnasra" w:date="2017-01-20T10:53:00Z">
              <w:rPr>
                <w:rFonts w:asciiTheme="majorBidi" w:hAnsiTheme="majorBidi" w:cstheme="majorBidi"/>
                <w:b/>
                <w:bCs/>
                <w:color w:val="auto"/>
                <w:sz w:val="22"/>
              </w:rPr>
            </w:rPrChange>
          </w:rPr>
          <w:delText>efined/undefined</w:delText>
        </w:r>
      </w:del>
      <w:ins w:id="525" w:author="adm" w:date="2017-01-18T17:07:00Z">
        <w:r w:rsidR="0054741D" w:rsidRPr="00A40D9B">
          <w:rPr>
            <w:rFonts w:asciiTheme="majorBidi" w:hAnsiTheme="majorBidi" w:cstheme="majorBidi"/>
            <w:b/>
            <w:bCs/>
            <w:color w:val="auto"/>
            <w:sz w:val="22"/>
            <w:highlight w:val="yellow"/>
            <w:rPrChange w:id="526" w:author="Ahmad Mnasra" w:date="2017-01-20T10:53:00Z">
              <w:rPr>
                <w:rFonts w:asciiTheme="majorBidi" w:hAnsiTheme="majorBidi" w:cstheme="majorBidi"/>
                <w:b/>
                <w:bCs/>
                <w:color w:val="auto"/>
                <w:sz w:val="22"/>
              </w:rPr>
            </w:rPrChange>
          </w:rPr>
          <w:t xml:space="preserve">Empty/Not Empty </w:t>
        </w:r>
      </w:ins>
      <w:r w:rsidR="00580857" w:rsidRPr="00A40D9B">
        <w:rPr>
          <w:rFonts w:asciiTheme="majorBidi" w:hAnsiTheme="majorBidi" w:cstheme="majorBidi"/>
          <w:b/>
          <w:bCs/>
          <w:color w:val="auto"/>
          <w:sz w:val="22"/>
          <w:highlight w:val="yellow"/>
          <w:rPrChange w:id="527" w:author="Ahmad Mnasra" w:date="2017-01-20T10:53:00Z">
            <w:rPr>
              <w:rFonts w:asciiTheme="majorBidi" w:hAnsiTheme="majorBidi" w:cstheme="majorBidi"/>
              <w:b/>
              <w:bCs/>
              <w:color w:val="auto"/>
              <w:sz w:val="22"/>
            </w:rPr>
          </w:rPrChange>
        </w:rPr>
        <w:t>:</w:t>
      </w:r>
      <w:r w:rsidR="00580857" w:rsidRPr="00A40D9B">
        <w:rPr>
          <w:rFonts w:asciiTheme="majorBidi" w:hAnsiTheme="majorBidi" w:cstheme="majorBidi"/>
          <w:color w:val="auto"/>
          <w:sz w:val="22"/>
          <w:highlight w:val="yellow"/>
          <w:rPrChange w:id="528" w:author="Ahmad Mnasra" w:date="2017-01-20T10:53:00Z">
            <w:rPr>
              <w:rFonts w:asciiTheme="majorBidi" w:hAnsiTheme="majorBidi" w:cstheme="majorBidi"/>
              <w:color w:val="auto"/>
              <w:sz w:val="22"/>
            </w:rPr>
          </w:rPrChange>
        </w:rPr>
        <w:t xml:space="preserve"> </w:t>
      </w:r>
      <w:commentRangeEnd w:id="522"/>
      <w:r w:rsidR="00580857" w:rsidRPr="00A40D9B">
        <w:rPr>
          <w:rStyle w:val="a8"/>
          <w:highlight w:val="yellow"/>
          <w:rPrChange w:id="529" w:author="Ahmad Mnasra" w:date="2017-01-20T10:53:00Z">
            <w:rPr>
              <w:rStyle w:val="a8"/>
            </w:rPr>
          </w:rPrChange>
        </w:rPr>
        <w:commentReference w:id="522"/>
      </w:r>
      <w:commentRangeEnd w:id="523"/>
      <w:r w:rsidR="00A40D9B" w:rsidRPr="00A40D9B">
        <w:rPr>
          <w:rStyle w:val="a8"/>
          <w:highlight w:val="yellow"/>
          <w:rPrChange w:id="530" w:author="Ahmad Mnasra" w:date="2017-01-20T10:53:00Z">
            <w:rPr>
              <w:rStyle w:val="a8"/>
            </w:rPr>
          </w:rPrChange>
        </w:rPr>
        <w:commentReference w:id="523"/>
      </w:r>
      <w:r w:rsidR="00580857" w:rsidRPr="00A57817">
        <w:rPr>
          <w:rFonts w:asciiTheme="majorBidi" w:hAnsiTheme="majorBidi" w:cstheme="majorBidi"/>
          <w:color w:val="auto"/>
          <w:sz w:val="22"/>
        </w:rPr>
        <w:t xml:space="preserve">some elements such as a Name, Location, can get </w:t>
      </w:r>
      <w:r w:rsidR="00580857" w:rsidRPr="00A57817">
        <w:rPr>
          <w:rFonts w:asciiTheme="majorBidi" w:hAnsiTheme="majorBidi" w:cstheme="majorBidi"/>
          <w:color w:val="auto"/>
          <w:szCs w:val="20"/>
          <w:shd w:val="clear" w:color="auto" w:fill="FFFFFF"/>
        </w:rPr>
        <w:t>a lot of varied values so</w:t>
      </w:r>
    </w:p>
    <w:p w14:paraId="3DA58838" w14:textId="77777777" w:rsidR="00AF3B01" w:rsidRPr="0035759C" w:rsidRDefault="00AF3B01" w:rsidP="0035759C">
      <w:pPr>
        <w:spacing w:after="0" w:line="240" w:lineRule="auto"/>
        <w:ind w:left="360" w:right="120" w:firstLine="0"/>
        <w:jc w:val="left"/>
        <w:textAlignment w:val="baseline"/>
        <w:rPr>
          <w:rFonts w:asciiTheme="majorBidi" w:hAnsiTheme="majorBidi" w:cstheme="majorBidi"/>
          <w:color w:val="auto"/>
          <w:sz w:val="22"/>
        </w:rPr>
      </w:pPr>
      <w:r w:rsidRPr="0035759C">
        <w:rPr>
          <w:rFonts w:asciiTheme="majorBidi" w:hAnsiTheme="majorBidi" w:cstheme="majorBidi"/>
          <w:color w:val="auto"/>
          <w:szCs w:val="20"/>
          <w:shd w:val="clear" w:color="auto" w:fill="FFFFFF"/>
        </w:rPr>
        <w:t>we defined   this type.</w:t>
      </w:r>
    </w:p>
    <w:p w14:paraId="3CE9E769" w14:textId="6B37F586" w:rsidR="00377AF6" w:rsidRDefault="00AF3B01">
      <w:pPr>
        <w:spacing w:after="0" w:line="240" w:lineRule="auto"/>
        <w:ind w:left="360" w:right="0" w:firstLine="0"/>
        <w:jc w:val="left"/>
        <w:textAlignment w:val="baseline"/>
        <w:rPr>
          <w:rFonts w:asciiTheme="majorBidi" w:hAnsiTheme="majorBidi" w:cstheme="majorBidi"/>
          <w:color w:val="auto"/>
          <w:sz w:val="22"/>
        </w:rPr>
      </w:pPr>
      <w:r w:rsidRPr="0035759C">
        <w:rPr>
          <w:rFonts w:asciiTheme="majorBidi" w:hAnsiTheme="majorBidi" w:cstheme="majorBidi"/>
          <w:color w:val="auto"/>
          <w:szCs w:val="20"/>
          <w:shd w:val="clear" w:color="auto" w:fill="FFFFFF"/>
        </w:rPr>
        <w:t xml:space="preserve">We </w:t>
      </w:r>
      <w:r w:rsidRPr="0035759C">
        <w:rPr>
          <w:rFonts w:asciiTheme="majorBidi" w:hAnsiTheme="majorBidi" w:cstheme="majorBidi"/>
          <w:color w:val="auto"/>
          <w:sz w:val="22"/>
        </w:rPr>
        <w:t>specified</w:t>
      </w:r>
      <w:r w:rsidRPr="0035759C">
        <w:rPr>
          <w:rFonts w:asciiTheme="majorBidi" w:hAnsiTheme="majorBidi" w:cstheme="majorBidi"/>
          <w:color w:val="auto"/>
          <w:sz w:val="22"/>
          <w:shd w:val="clear" w:color="auto" w:fill="FFFFFF"/>
        </w:rPr>
        <w:t xml:space="preserve"> a field for </w:t>
      </w:r>
      <w:r w:rsidR="002125BD" w:rsidRPr="0035759C">
        <w:rPr>
          <w:rFonts w:asciiTheme="majorBidi" w:hAnsiTheme="majorBidi" w:cstheme="majorBidi"/>
          <w:color w:val="auto"/>
          <w:sz w:val="22"/>
        </w:rPr>
        <w:t xml:space="preserve">element name, field for parameter </w:t>
      </w:r>
      <w:r w:rsidR="002125BD" w:rsidRPr="00A40D9B">
        <w:rPr>
          <w:rFonts w:asciiTheme="majorBidi" w:hAnsiTheme="majorBidi" w:cstheme="majorBidi"/>
          <w:color w:val="auto"/>
          <w:sz w:val="22"/>
          <w:highlight w:val="yellow"/>
          <w:rPrChange w:id="531" w:author="Ahmad Mnasra" w:date="2017-01-20T10:53:00Z">
            <w:rPr>
              <w:rFonts w:asciiTheme="majorBidi" w:hAnsiTheme="majorBidi" w:cstheme="majorBidi"/>
              <w:color w:val="auto"/>
              <w:sz w:val="22"/>
            </w:rPr>
          </w:rPrChange>
        </w:rPr>
        <w:t>Name</w:t>
      </w:r>
      <w:r w:rsidRPr="00A40D9B">
        <w:rPr>
          <w:rFonts w:asciiTheme="majorBidi" w:hAnsiTheme="majorBidi" w:cstheme="majorBidi"/>
          <w:color w:val="auto"/>
          <w:sz w:val="22"/>
          <w:highlight w:val="yellow"/>
          <w:rPrChange w:id="532" w:author="Ahmad Mnasra" w:date="2017-01-20T10:53:00Z">
            <w:rPr>
              <w:rFonts w:asciiTheme="majorBidi" w:hAnsiTheme="majorBidi" w:cstheme="majorBidi"/>
              <w:color w:val="auto"/>
              <w:sz w:val="22"/>
            </w:rPr>
          </w:rPrChange>
        </w:rPr>
        <w:t xml:space="preserve"> </w:t>
      </w:r>
      <w:r w:rsidR="002125BD" w:rsidRPr="00A40D9B">
        <w:rPr>
          <w:rFonts w:asciiTheme="majorBidi" w:hAnsiTheme="majorBidi" w:cstheme="majorBidi"/>
          <w:color w:val="auto"/>
          <w:sz w:val="22"/>
          <w:highlight w:val="yellow"/>
          <w:shd w:val="clear" w:color="auto" w:fill="FFFFFF"/>
          <w:rPrChange w:id="533" w:author="Ahmad Mnasra" w:date="2017-01-20T10:53:00Z">
            <w:rPr>
              <w:rFonts w:asciiTheme="majorBidi" w:hAnsiTheme="majorBidi" w:cstheme="majorBidi"/>
              <w:color w:val="auto"/>
              <w:sz w:val="22"/>
              <w:shd w:val="clear" w:color="auto" w:fill="FFFFFF"/>
            </w:rPr>
          </w:rPrChange>
        </w:rPr>
        <w:t>a</w:t>
      </w:r>
      <w:r w:rsidR="002125BD" w:rsidRPr="00A40D9B">
        <w:rPr>
          <w:rStyle w:val="a8"/>
          <w:highlight w:val="yellow"/>
          <w:rPrChange w:id="534" w:author="Ahmad Mnasra" w:date="2017-01-20T10:53:00Z">
            <w:rPr>
              <w:rStyle w:val="a8"/>
            </w:rPr>
          </w:rPrChange>
        </w:rPr>
        <w:commentReference w:id="535"/>
      </w:r>
      <w:r w:rsidR="002125BD" w:rsidRPr="00A40D9B">
        <w:rPr>
          <w:rFonts w:asciiTheme="majorBidi" w:hAnsiTheme="majorBidi" w:cstheme="majorBidi"/>
          <w:color w:val="auto"/>
          <w:sz w:val="22"/>
          <w:highlight w:val="yellow"/>
          <w:shd w:val="clear" w:color="auto" w:fill="FFFFFF"/>
          <w:rPrChange w:id="536" w:author="Ahmad Mnasra" w:date="2017-01-20T10:53:00Z">
            <w:rPr>
              <w:rFonts w:asciiTheme="majorBidi" w:hAnsiTheme="majorBidi" w:cstheme="majorBidi"/>
              <w:color w:val="auto"/>
              <w:sz w:val="22"/>
              <w:shd w:val="clear" w:color="auto" w:fill="FFFFFF"/>
            </w:rPr>
          </w:rPrChange>
        </w:rPr>
        <w:t xml:space="preserve">nd an </w:t>
      </w:r>
      <w:del w:id="537" w:author="אלנה רווה" w:date="2017-01-17T12:47:00Z">
        <w:r w:rsidR="002125BD" w:rsidRPr="00A40D9B" w:rsidDel="00931A90">
          <w:rPr>
            <w:rFonts w:asciiTheme="majorBidi" w:hAnsiTheme="majorBidi" w:cstheme="majorBidi"/>
            <w:color w:val="auto"/>
            <w:sz w:val="22"/>
            <w:highlight w:val="yellow"/>
            <w:shd w:val="clear" w:color="auto" w:fill="FFFFFF"/>
            <w:rPrChange w:id="538" w:author="Ahmad Mnasra" w:date="2017-01-20T10:53:00Z">
              <w:rPr>
                <w:rFonts w:asciiTheme="majorBidi" w:hAnsiTheme="majorBidi" w:cstheme="majorBidi"/>
                <w:color w:val="auto"/>
                <w:sz w:val="22"/>
                <w:shd w:val="clear" w:color="auto" w:fill="FFFFFF"/>
              </w:rPr>
            </w:rPrChange>
          </w:rPr>
          <w:delText>option  button</w:delText>
        </w:r>
      </w:del>
      <w:ins w:id="539" w:author="אלנה רווה" w:date="2017-01-17T12:47:00Z">
        <w:r w:rsidR="00931A90" w:rsidRPr="00A40D9B">
          <w:rPr>
            <w:rFonts w:asciiTheme="majorBidi" w:hAnsiTheme="majorBidi" w:cstheme="majorBidi"/>
            <w:color w:val="auto"/>
            <w:sz w:val="22"/>
            <w:highlight w:val="yellow"/>
            <w:shd w:val="clear" w:color="auto" w:fill="FFFFFF"/>
            <w:rPrChange w:id="540" w:author="Ahmad Mnasra" w:date="2017-01-20T10:53:00Z">
              <w:rPr>
                <w:rFonts w:asciiTheme="majorBidi" w:hAnsiTheme="majorBidi" w:cstheme="majorBidi"/>
                <w:color w:val="auto"/>
                <w:sz w:val="22"/>
                <w:shd w:val="clear" w:color="auto" w:fill="FFFFFF"/>
              </w:rPr>
            </w:rPrChange>
          </w:rPr>
          <w:t>option button</w:t>
        </w:r>
      </w:ins>
      <w:r w:rsidR="002125BD" w:rsidRPr="00A40D9B">
        <w:rPr>
          <w:rFonts w:asciiTheme="majorBidi" w:hAnsiTheme="majorBidi" w:cstheme="majorBidi"/>
          <w:color w:val="auto"/>
          <w:sz w:val="22"/>
          <w:highlight w:val="yellow"/>
          <w:rPrChange w:id="541" w:author="Ahmad Mnasra" w:date="2017-01-20T10:53:00Z">
            <w:rPr>
              <w:rFonts w:asciiTheme="majorBidi" w:hAnsiTheme="majorBidi" w:cstheme="majorBidi"/>
              <w:color w:val="auto"/>
              <w:sz w:val="22"/>
            </w:rPr>
          </w:rPrChange>
        </w:rPr>
        <w:t xml:space="preserve"> for </w:t>
      </w:r>
      <w:del w:id="542" w:author="adm" w:date="2017-01-18T18:13:00Z">
        <w:r w:rsidR="002125BD" w:rsidRPr="00A40D9B" w:rsidDel="00D671C9">
          <w:rPr>
            <w:rFonts w:asciiTheme="majorBidi" w:hAnsiTheme="majorBidi" w:cstheme="majorBidi"/>
            <w:color w:val="auto"/>
            <w:sz w:val="22"/>
            <w:highlight w:val="yellow"/>
            <w:rPrChange w:id="543" w:author="Ahmad Mnasra" w:date="2017-01-20T10:53:00Z">
              <w:rPr>
                <w:rFonts w:asciiTheme="majorBidi" w:hAnsiTheme="majorBidi" w:cstheme="majorBidi"/>
                <w:color w:val="auto"/>
                <w:sz w:val="22"/>
              </w:rPr>
            </w:rPrChange>
          </w:rPr>
          <w:delText xml:space="preserve">defined </w:delText>
        </w:r>
      </w:del>
      <w:ins w:id="544" w:author="adm" w:date="2017-01-18T18:13:00Z">
        <w:r w:rsidR="00D671C9" w:rsidRPr="00A40D9B">
          <w:rPr>
            <w:rFonts w:asciiTheme="majorBidi" w:hAnsiTheme="majorBidi" w:cstheme="majorBidi"/>
            <w:color w:val="auto"/>
            <w:sz w:val="22"/>
            <w:highlight w:val="yellow"/>
            <w:rPrChange w:id="545" w:author="Ahmad Mnasra" w:date="2017-01-20T10:53:00Z">
              <w:rPr>
                <w:rFonts w:asciiTheme="majorBidi" w:hAnsiTheme="majorBidi" w:cstheme="majorBidi"/>
                <w:color w:val="auto"/>
                <w:sz w:val="22"/>
              </w:rPr>
            </w:rPrChange>
          </w:rPr>
          <w:t xml:space="preserve">Empty </w:t>
        </w:r>
      </w:ins>
      <w:r w:rsidR="002125BD" w:rsidRPr="00A40D9B">
        <w:rPr>
          <w:rFonts w:asciiTheme="majorBidi" w:hAnsiTheme="majorBidi" w:cstheme="majorBidi"/>
          <w:color w:val="auto"/>
          <w:sz w:val="22"/>
          <w:highlight w:val="yellow"/>
          <w:rPrChange w:id="546" w:author="Ahmad Mnasra" w:date="2017-01-20T10:53:00Z">
            <w:rPr>
              <w:rFonts w:asciiTheme="majorBidi" w:hAnsiTheme="majorBidi" w:cstheme="majorBidi"/>
              <w:color w:val="auto"/>
              <w:sz w:val="22"/>
            </w:rPr>
          </w:rPrChange>
        </w:rPr>
        <w:t xml:space="preserve">or </w:t>
      </w:r>
      <w:del w:id="547" w:author="adm" w:date="2017-01-18T18:13:00Z">
        <w:r w:rsidR="002125BD" w:rsidRPr="00A40D9B" w:rsidDel="00D671C9">
          <w:rPr>
            <w:rFonts w:asciiTheme="majorBidi" w:hAnsiTheme="majorBidi" w:cstheme="majorBidi"/>
            <w:color w:val="auto"/>
            <w:sz w:val="22"/>
            <w:highlight w:val="yellow"/>
            <w:rPrChange w:id="548" w:author="Ahmad Mnasra" w:date="2017-01-20T10:53:00Z">
              <w:rPr>
                <w:rFonts w:asciiTheme="majorBidi" w:hAnsiTheme="majorBidi" w:cstheme="majorBidi"/>
                <w:color w:val="auto"/>
                <w:sz w:val="22"/>
              </w:rPr>
            </w:rPrChange>
          </w:rPr>
          <w:delText>undefined</w:delText>
        </w:r>
      </w:del>
      <w:ins w:id="549" w:author="adm" w:date="2017-01-18T18:13:00Z">
        <w:r w:rsidR="00D671C9" w:rsidRPr="00A40D9B">
          <w:rPr>
            <w:rFonts w:asciiTheme="majorBidi" w:hAnsiTheme="majorBidi" w:cstheme="majorBidi"/>
            <w:color w:val="auto"/>
            <w:sz w:val="22"/>
            <w:highlight w:val="yellow"/>
            <w:rPrChange w:id="550" w:author="Ahmad Mnasra" w:date="2017-01-20T10:53:00Z">
              <w:rPr>
                <w:rFonts w:asciiTheme="majorBidi" w:hAnsiTheme="majorBidi" w:cstheme="majorBidi"/>
                <w:color w:val="auto"/>
                <w:sz w:val="22"/>
              </w:rPr>
            </w:rPrChange>
          </w:rPr>
          <w:t>Not</w:t>
        </w:r>
      </w:ins>
      <w:ins w:id="551" w:author="adm" w:date="2017-01-19T09:02:00Z">
        <w:r w:rsidR="003F5ADE" w:rsidRPr="00A40D9B">
          <w:rPr>
            <w:rFonts w:asciiTheme="majorBidi" w:hAnsiTheme="majorBidi" w:cstheme="majorBidi"/>
            <w:color w:val="auto"/>
            <w:sz w:val="22"/>
            <w:highlight w:val="yellow"/>
            <w:rPrChange w:id="552" w:author="Ahmad Mnasra" w:date="2017-01-20T10:53:00Z">
              <w:rPr>
                <w:rFonts w:asciiTheme="majorBidi" w:hAnsiTheme="majorBidi" w:cstheme="majorBidi"/>
                <w:color w:val="auto"/>
                <w:sz w:val="22"/>
              </w:rPr>
            </w:rPrChange>
          </w:rPr>
          <w:t xml:space="preserve"> </w:t>
        </w:r>
      </w:ins>
      <w:ins w:id="553" w:author="adm" w:date="2017-01-18T18:13:00Z">
        <w:r w:rsidR="00D671C9" w:rsidRPr="00A40D9B">
          <w:rPr>
            <w:rFonts w:asciiTheme="majorBidi" w:hAnsiTheme="majorBidi" w:cstheme="majorBidi"/>
            <w:color w:val="auto"/>
            <w:sz w:val="22"/>
            <w:highlight w:val="yellow"/>
            <w:rPrChange w:id="554" w:author="Ahmad Mnasra" w:date="2017-01-20T10:53:00Z">
              <w:rPr>
                <w:rFonts w:asciiTheme="majorBidi" w:hAnsiTheme="majorBidi" w:cstheme="majorBidi"/>
                <w:color w:val="auto"/>
                <w:sz w:val="22"/>
              </w:rPr>
            </w:rPrChange>
          </w:rPr>
          <w:t>Empty</w:t>
        </w:r>
      </w:ins>
      <w:r w:rsidR="0035759C" w:rsidRPr="00A40D9B">
        <w:rPr>
          <w:rFonts w:asciiTheme="majorBidi" w:hAnsiTheme="majorBidi" w:cstheme="majorBidi"/>
          <w:color w:val="auto"/>
          <w:sz w:val="22"/>
          <w:highlight w:val="yellow"/>
          <w:rPrChange w:id="555" w:author="Ahmad Mnasra" w:date="2017-01-20T10:53:00Z">
            <w:rPr>
              <w:rFonts w:asciiTheme="majorBidi" w:hAnsiTheme="majorBidi" w:cstheme="majorBidi"/>
              <w:color w:val="auto"/>
              <w:sz w:val="22"/>
            </w:rPr>
          </w:rPrChange>
        </w:rPr>
        <w:t>.</w:t>
      </w:r>
    </w:p>
    <w:p w14:paraId="4A27843E" w14:textId="0C9252AE" w:rsidR="008B0E8B" w:rsidRDefault="008B0E8B" w:rsidP="0035759C">
      <w:pPr>
        <w:spacing w:after="0" w:line="240" w:lineRule="auto"/>
        <w:ind w:left="360" w:right="0" w:firstLine="0"/>
        <w:jc w:val="left"/>
        <w:textAlignment w:val="baseline"/>
        <w:rPr>
          <w:rFonts w:asciiTheme="majorBidi" w:hAnsiTheme="majorBidi" w:cstheme="majorBidi"/>
          <w:color w:val="auto"/>
          <w:sz w:val="22"/>
        </w:rPr>
      </w:pPr>
    </w:p>
    <w:tbl>
      <w:tblPr>
        <w:tblStyle w:val="af"/>
        <w:tblW w:w="0" w:type="auto"/>
        <w:tblInd w:w="360" w:type="dxa"/>
        <w:tblLook w:val="04A0" w:firstRow="1" w:lastRow="0" w:firstColumn="1" w:lastColumn="0" w:noHBand="0" w:noVBand="1"/>
      </w:tblPr>
      <w:tblGrid>
        <w:gridCol w:w="4313"/>
      </w:tblGrid>
      <w:tr w:rsidR="008B0E8B" w14:paraId="78A87DC5" w14:textId="77777777" w:rsidTr="008B0E8B">
        <w:tc>
          <w:tcPr>
            <w:tcW w:w="4313" w:type="dxa"/>
          </w:tcPr>
          <w:p w14:paraId="2361CF7A" w14:textId="77777777" w:rsidR="00D82989" w:rsidRDefault="00D82989" w:rsidP="0035759C">
            <w:pPr>
              <w:spacing w:after="0" w:line="240" w:lineRule="auto"/>
              <w:ind w:left="0" w:right="0" w:firstLine="0"/>
              <w:jc w:val="left"/>
              <w:textAlignment w:val="baseline"/>
              <w:rPr>
                <w:noProof/>
              </w:rPr>
            </w:pPr>
          </w:p>
          <w:p w14:paraId="266E831C" w14:textId="38D6CC21" w:rsidR="008B0E8B" w:rsidRDefault="008B0E8B" w:rsidP="0035759C">
            <w:pPr>
              <w:spacing w:after="0" w:line="240" w:lineRule="auto"/>
              <w:ind w:left="0" w:right="0" w:firstLine="0"/>
              <w:jc w:val="left"/>
              <w:textAlignment w:val="baseline"/>
              <w:rPr>
                <w:rFonts w:asciiTheme="majorBidi" w:hAnsiTheme="majorBidi" w:cstheme="majorBidi"/>
                <w:color w:val="auto"/>
                <w:sz w:val="22"/>
              </w:rPr>
            </w:pPr>
            <w:r>
              <w:rPr>
                <w:noProof/>
                <w:lang w:bidi="ar-SA"/>
              </w:rPr>
              <w:drawing>
                <wp:inline distT="0" distB="0" distL="0" distR="0" wp14:anchorId="77E9E7A0" wp14:editId="6CF2C4B7">
                  <wp:extent cx="2409532" cy="20281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224" t="27822" r="39732" b="30189"/>
                          <a:stretch/>
                        </pic:blipFill>
                        <pic:spPr bwMode="auto">
                          <a:xfrm>
                            <a:off x="0" y="0"/>
                            <a:ext cx="2417344" cy="2034766"/>
                          </a:xfrm>
                          <a:prstGeom prst="rect">
                            <a:avLst/>
                          </a:prstGeom>
                          <a:ln>
                            <a:noFill/>
                          </a:ln>
                          <a:extLst>
                            <a:ext uri="{53640926-AAD7-44D8-BBD7-CCE9431645EC}">
                              <a14:shadowObscured xmlns:a14="http://schemas.microsoft.com/office/drawing/2010/main"/>
                            </a:ext>
                          </a:extLst>
                        </pic:spPr>
                      </pic:pic>
                    </a:graphicData>
                  </a:graphic>
                </wp:inline>
              </w:drawing>
            </w:r>
          </w:p>
        </w:tc>
      </w:tr>
      <w:tr w:rsidR="008B0E8B" w14:paraId="2A1F2DA5" w14:textId="77777777" w:rsidTr="008B0E8B">
        <w:tc>
          <w:tcPr>
            <w:tcW w:w="4313" w:type="dxa"/>
          </w:tcPr>
          <w:p w14:paraId="72EDDC09" w14:textId="4DF9F4C0" w:rsidR="008B0E8B" w:rsidRDefault="008B0E8B" w:rsidP="0035759C">
            <w:pPr>
              <w:spacing w:after="0" w:line="240" w:lineRule="auto"/>
              <w:ind w:left="0" w:right="0" w:firstLine="0"/>
              <w:jc w:val="left"/>
              <w:textAlignment w:val="baseline"/>
              <w:rPr>
                <w:rFonts w:asciiTheme="majorBidi" w:hAnsiTheme="majorBidi" w:cstheme="majorBidi"/>
                <w:color w:val="auto"/>
                <w:sz w:val="22"/>
              </w:rPr>
            </w:pPr>
            <w:r>
              <w:rPr>
                <w:rFonts w:asciiTheme="majorBidi" w:hAnsiTheme="majorBidi" w:cstheme="majorBidi"/>
                <w:i/>
                <w:iCs/>
                <w:color w:val="auto"/>
                <w:sz w:val="22"/>
                <w:shd w:val="clear" w:color="auto" w:fill="FFFFFF"/>
              </w:rPr>
              <w:t>Fig 3.</w:t>
            </w:r>
            <w:r w:rsidR="00377AF6">
              <w:rPr>
                <w:rFonts w:asciiTheme="majorBidi" w:hAnsiTheme="majorBidi" w:cstheme="majorBidi"/>
                <w:i/>
                <w:iCs/>
                <w:color w:val="auto"/>
                <w:sz w:val="22"/>
                <w:shd w:val="clear" w:color="auto" w:fill="FFFFFF"/>
              </w:rPr>
              <w:t>18</w:t>
            </w:r>
            <w:r>
              <w:rPr>
                <w:rFonts w:asciiTheme="majorBidi" w:hAnsiTheme="majorBidi" w:cstheme="majorBidi"/>
                <w:i/>
                <w:iCs/>
                <w:color w:val="auto"/>
                <w:sz w:val="22"/>
                <w:shd w:val="clear" w:color="auto" w:fill="FFFFFF"/>
              </w:rPr>
              <w:t xml:space="preserve"> “</w:t>
            </w:r>
            <w:del w:id="556" w:author="adm" w:date="2017-01-18T17:07:00Z">
              <w:r w:rsidDel="0054741D">
                <w:rPr>
                  <w:rFonts w:asciiTheme="majorBidi" w:hAnsiTheme="majorBidi" w:cstheme="majorBidi"/>
                  <w:i/>
                  <w:iCs/>
                  <w:color w:val="auto"/>
                  <w:sz w:val="22"/>
                  <w:shd w:val="clear" w:color="auto" w:fill="FFFFFF"/>
                </w:rPr>
                <w:delText>defined/undefined</w:delText>
              </w:r>
            </w:del>
            <w:ins w:id="557" w:author="adm" w:date="2017-01-18T17:07:00Z">
              <w:r w:rsidR="0054741D">
                <w:rPr>
                  <w:rFonts w:asciiTheme="majorBidi" w:hAnsiTheme="majorBidi" w:cstheme="majorBidi"/>
                  <w:i/>
                  <w:iCs/>
                  <w:color w:val="auto"/>
                  <w:sz w:val="22"/>
                  <w:shd w:val="clear" w:color="auto" w:fill="FFFFFF"/>
                </w:rPr>
                <w:t xml:space="preserve">Empty/Not Empty </w:t>
              </w:r>
            </w:ins>
            <w:r>
              <w:rPr>
                <w:rFonts w:asciiTheme="majorBidi" w:hAnsiTheme="majorBidi" w:cstheme="majorBidi"/>
                <w:i/>
                <w:iCs/>
                <w:color w:val="auto"/>
                <w:sz w:val="22"/>
                <w:shd w:val="clear" w:color="auto" w:fill="FFFFFF"/>
              </w:rPr>
              <w:t>”  Element</w:t>
            </w:r>
          </w:p>
        </w:tc>
      </w:tr>
    </w:tbl>
    <w:p w14:paraId="647AA4C4" w14:textId="77777777" w:rsidR="008B0E8B" w:rsidRDefault="008B0E8B" w:rsidP="0035759C">
      <w:pPr>
        <w:spacing w:after="0" w:line="240" w:lineRule="auto"/>
        <w:ind w:left="360" w:right="0" w:firstLine="0"/>
        <w:jc w:val="left"/>
        <w:textAlignment w:val="baseline"/>
        <w:rPr>
          <w:rFonts w:asciiTheme="majorBidi" w:hAnsiTheme="majorBidi" w:cstheme="majorBidi"/>
          <w:color w:val="auto"/>
          <w:sz w:val="22"/>
        </w:rPr>
      </w:pPr>
    </w:p>
    <w:p w14:paraId="67167DD4" w14:textId="092F52A7" w:rsidR="00377AF6" w:rsidRPr="00C524BC" w:rsidRDefault="00377AF6" w:rsidP="00377AF6">
      <w:pPr>
        <w:spacing w:after="0" w:line="264" w:lineRule="auto"/>
        <w:ind w:left="360" w:right="0" w:firstLine="0"/>
        <w:jc w:val="left"/>
        <w:textAlignment w:val="baseline"/>
        <w:rPr>
          <w:rFonts w:asciiTheme="majorBidi" w:hAnsiTheme="majorBidi" w:cstheme="majorBidi"/>
          <w:color w:val="auto"/>
          <w:sz w:val="22"/>
          <w:shd w:val="clear" w:color="auto" w:fill="FFFFFF"/>
        </w:rPr>
      </w:pPr>
      <w:r w:rsidRPr="00C524BC">
        <w:rPr>
          <w:rFonts w:asciiTheme="majorBidi" w:hAnsiTheme="majorBidi" w:cstheme="majorBidi"/>
          <w:color w:val="auto"/>
          <w:sz w:val="22"/>
          <w:shd w:val="clear" w:color="auto" w:fill="FFFFFF"/>
        </w:rPr>
        <w:t>Example of the “</w:t>
      </w:r>
      <w:del w:id="558" w:author="adm" w:date="2017-01-18T17:07:00Z">
        <w:r w:rsidDel="0054741D">
          <w:rPr>
            <w:rFonts w:asciiTheme="majorBidi" w:hAnsiTheme="majorBidi" w:cstheme="majorBidi"/>
            <w:b/>
            <w:bCs/>
            <w:color w:val="auto"/>
            <w:sz w:val="22"/>
          </w:rPr>
          <w:delText>D</w:delText>
        </w:r>
        <w:r w:rsidRPr="00A57817" w:rsidDel="0054741D">
          <w:rPr>
            <w:rFonts w:asciiTheme="majorBidi" w:hAnsiTheme="majorBidi" w:cstheme="majorBidi"/>
            <w:b/>
            <w:bCs/>
            <w:color w:val="auto"/>
            <w:sz w:val="22"/>
          </w:rPr>
          <w:delText>efined/</w:delText>
        </w:r>
        <w:r w:rsidR="007526F5" w:rsidRPr="00A57817" w:rsidDel="0054741D">
          <w:rPr>
            <w:rFonts w:asciiTheme="majorBidi" w:hAnsiTheme="majorBidi" w:cstheme="majorBidi"/>
            <w:b/>
            <w:bCs/>
            <w:color w:val="auto"/>
            <w:sz w:val="22"/>
          </w:rPr>
          <w:delText>undefined</w:delText>
        </w:r>
      </w:del>
      <w:ins w:id="559" w:author="adm" w:date="2017-01-18T17:07:00Z">
        <w:r w:rsidR="0054741D">
          <w:rPr>
            <w:rFonts w:asciiTheme="majorBidi" w:hAnsiTheme="majorBidi" w:cstheme="majorBidi"/>
            <w:b/>
            <w:bCs/>
            <w:color w:val="auto"/>
            <w:sz w:val="22"/>
          </w:rPr>
          <w:t xml:space="preserve">Empty/Not Empty </w:t>
        </w:r>
      </w:ins>
      <w:r w:rsidR="007526F5">
        <w:rPr>
          <w:rFonts w:asciiTheme="majorBidi" w:hAnsiTheme="majorBidi" w:cstheme="majorBidi"/>
          <w:i/>
          <w:iCs/>
          <w:color w:val="auto"/>
          <w:sz w:val="22"/>
          <w:shd w:val="clear" w:color="auto" w:fill="FFFFFF"/>
        </w:rPr>
        <w:t xml:space="preserve"> </w:t>
      </w:r>
      <w:r w:rsidR="007526F5" w:rsidRPr="00C524BC">
        <w:rPr>
          <w:rFonts w:asciiTheme="majorBidi" w:hAnsiTheme="majorBidi" w:cstheme="majorBidi"/>
          <w:color w:val="auto"/>
          <w:sz w:val="22"/>
          <w:shd w:val="clear" w:color="auto" w:fill="FFFFFF"/>
        </w:rPr>
        <w:t>”element</w:t>
      </w:r>
      <w:r>
        <w:rPr>
          <w:rFonts w:asciiTheme="majorBidi" w:hAnsiTheme="majorBidi" w:cstheme="majorBidi"/>
          <w:color w:val="auto"/>
          <w:sz w:val="22"/>
          <w:shd w:val="clear" w:color="auto" w:fill="FFFFFF"/>
        </w:rPr>
        <w:t>,</w:t>
      </w:r>
      <w:r w:rsidRPr="00C524BC">
        <w:rPr>
          <w:rFonts w:asciiTheme="majorBidi" w:hAnsiTheme="majorBidi" w:cstheme="majorBidi"/>
          <w:color w:val="auto"/>
          <w:sz w:val="22"/>
          <w:shd w:val="clear" w:color="auto" w:fill="FFFFFF"/>
        </w:rPr>
        <w:t xml:space="preserve"> in </w:t>
      </w:r>
      <w:del w:id="560" w:author="אלנה רווה" w:date="2017-01-17T12:46:00Z">
        <w:r w:rsidRPr="00C524BC" w:rsidDel="00931A90">
          <w:rPr>
            <w:rFonts w:asciiTheme="majorBidi" w:hAnsiTheme="majorBidi" w:cstheme="majorBidi"/>
            <w:color w:val="auto"/>
            <w:sz w:val="22"/>
            <w:shd w:val="clear" w:color="auto" w:fill="FFFFFF"/>
          </w:rPr>
          <w:delText>bopo</w:delText>
        </w:r>
      </w:del>
      <w:ins w:id="561" w:author="אלנה רווה" w:date="2017-01-17T12:46:00Z">
        <w:r w:rsidR="00931A90">
          <w:rPr>
            <w:rFonts w:asciiTheme="majorBidi" w:hAnsiTheme="majorBidi" w:cstheme="majorBidi"/>
            <w:color w:val="auto"/>
            <w:sz w:val="22"/>
            <w:shd w:val="clear" w:color="auto" w:fill="FFFFFF"/>
          </w:rPr>
          <w:t>BoPo</w:t>
        </w:r>
      </w:ins>
      <w:r w:rsidRPr="00C524BC">
        <w:rPr>
          <w:rFonts w:asciiTheme="majorBidi" w:hAnsiTheme="majorBidi" w:cstheme="majorBidi"/>
          <w:color w:val="auto"/>
          <w:sz w:val="22"/>
          <w:shd w:val="clear" w:color="auto" w:fill="FFFFFF"/>
        </w:rPr>
        <w:t xml:space="preserve"> application (Fig 3.</w:t>
      </w:r>
      <w:r>
        <w:rPr>
          <w:rFonts w:asciiTheme="majorBidi" w:hAnsiTheme="majorBidi" w:cstheme="majorBidi"/>
          <w:color w:val="auto"/>
          <w:sz w:val="22"/>
          <w:shd w:val="clear" w:color="auto" w:fill="FFFFFF"/>
        </w:rPr>
        <w:t>19</w:t>
      </w:r>
      <w:r w:rsidRPr="00C524BC">
        <w:rPr>
          <w:rFonts w:asciiTheme="majorBidi" w:hAnsiTheme="majorBidi" w:cstheme="majorBidi"/>
          <w:color w:val="auto"/>
          <w:sz w:val="22"/>
          <w:shd w:val="clear" w:color="auto" w:fill="FFFFFF"/>
        </w:rPr>
        <w:t>-3.</w:t>
      </w:r>
      <w:r>
        <w:rPr>
          <w:rFonts w:asciiTheme="majorBidi" w:hAnsiTheme="majorBidi" w:cstheme="majorBidi"/>
          <w:color w:val="auto"/>
          <w:sz w:val="22"/>
          <w:shd w:val="clear" w:color="auto" w:fill="FFFFFF"/>
        </w:rPr>
        <w:t>22</w:t>
      </w:r>
      <w:r w:rsidRPr="00C524BC">
        <w:rPr>
          <w:rFonts w:asciiTheme="majorBidi" w:hAnsiTheme="majorBidi" w:cstheme="majorBidi"/>
          <w:color w:val="auto"/>
          <w:sz w:val="22"/>
          <w:shd w:val="clear" w:color="auto" w:fill="FFFFFF"/>
        </w:rPr>
        <w:t>)</w:t>
      </w:r>
    </w:p>
    <w:p w14:paraId="64E620A7" w14:textId="77828F88" w:rsidR="00377AF6" w:rsidRDefault="00377AF6" w:rsidP="00A87016">
      <w:pPr>
        <w:spacing w:after="120" w:line="264" w:lineRule="auto"/>
        <w:ind w:left="465" w:right="119" w:firstLine="284"/>
        <w:jc w:val="left"/>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User </w:t>
      </w:r>
      <w:r w:rsidR="007526F5">
        <w:rPr>
          <w:rFonts w:asciiTheme="majorBidi" w:hAnsiTheme="majorBidi" w:cstheme="majorBidi"/>
          <w:color w:val="auto"/>
          <w:sz w:val="22"/>
        </w:rPr>
        <w:t>adds</w:t>
      </w:r>
      <w:r>
        <w:rPr>
          <w:rFonts w:asciiTheme="majorBidi" w:hAnsiTheme="majorBidi" w:cstheme="majorBidi"/>
          <w:color w:val="auto"/>
          <w:sz w:val="22"/>
        </w:rPr>
        <w:t xml:space="preserve">  </w:t>
      </w:r>
      <w:r w:rsidRPr="00C524BC">
        <w:rPr>
          <w:rFonts w:asciiTheme="majorBidi" w:hAnsiTheme="majorBidi" w:cstheme="majorBidi"/>
          <w:color w:val="auto"/>
          <w:sz w:val="22"/>
          <w:shd w:val="clear" w:color="auto" w:fill="FFFFFF"/>
        </w:rPr>
        <w:t>“</w:t>
      </w:r>
      <w:del w:id="562" w:author="adm" w:date="2017-01-18T17:07:00Z">
        <w:r w:rsidDel="0054741D">
          <w:rPr>
            <w:rFonts w:asciiTheme="majorBidi" w:hAnsiTheme="majorBidi" w:cstheme="majorBidi"/>
            <w:b/>
            <w:bCs/>
            <w:color w:val="auto"/>
            <w:sz w:val="22"/>
          </w:rPr>
          <w:delText>D</w:delText>
        </w:r>
        <w:r w:rsidRPr="00A57817" w:rsidDel="0054741D">
          <w:rPr>
            <w:rFonts w:asciiTheme="majorBidi" w:hAnsiTheme="majorBidi" w:cstheme="majorBidi"/>
            <w:b/>
            <w:bCs/>
            <w:color w:val="auto"/>
            <w:sz w:val="22"/>
          </w:rPr>
          <w:delText>efined/undefined</w:delText>
        </w:r>
      </w:del>
      <w:ins w:id="563" w:author="adm" w:date="2017-01-18T17:07:00Z">
        <w:r w:rsidR="0054741D">
          <w:rPr>
            <w:rFonts w:asciiTheme="majorBidi" w:hAnsiTheme="majorBidi" w:cstheme="majorBidi"/>
            <w:b/>
            <w:bCs/>
            <w:color w:val="auto"/>
            <w:sz w:val="22"/>
          </w:rPr>
          <w:t xml:space="preserve">Empty/Not Empty </w:t>
        </w:r>
      </w:ins>
      <w:r w:rsidRPr="00C524BC">
        <w:rPr>
          <w:rFonts w:asciiTheme="majorBidi" w:hAnsiTheme="majorBidi" w:cstheme="majorBidi"/>
          <w:color w:val="auto"/>
          <w:sz w:val="22"/>
          <w:shd w:val="clear" w:color="auto" w:fill="FFFFFF"/>
        </w:rPr>
        <w:t>”</w:t>
      </w:r>
      <w:r>
        <w:rPr>
          <w:rFonts w:asciiTheme="majorBidi" w:hAnsiTheme="majorBidi" w:cstheme="majorBidi"/>
          <w:color w:val="auto"/>
          <w:sz w:val="22"/>
          <w:shd w:val="clear" w:color="auto" w:fill="FFFFFF"/>
        </w:rPr>
        <w:t xml:space="preserve"> </w:t>
      </w:r>
      <w:r w:rsidR="007526F5">
        <w:rPr>
          <w:rFonts w:asciiTheme="majorBidi" w:hAnsiTheme="majorBidi" w:cstheme="majorBidi"/>
          <w:color w:val="auto"/>
          <w:sz w:val="22"/>
          <w:shd w:val="clear" w:color="auto" w:fill="FFFFFF"/>
        </w:rPr>
        <w:t xml:space="preserve"> element </w:t>
      </w:r>
      <w:r>
        <w:rPr>
          <w:rFonts w:asciiTheme="majorBidi" w:hAnsiTheme="majorBidi" w:cstheme="majorBidi"/>
          <w:color w:val="auto"/>
          <w:sz w:val="22"/>
          <w:shd w:val="clear" w:color="auto" w:fill="FFFFFF"/>
        </w:rPr>
        <w:t xml:space="preserve"> in order </w:t>
      </w:r>
      <w:r w:rsidR="007526F5">
        <w:rPr>
          <w:rFonts w:asciiTheme="majorBidi" w:hAnsiTheme="majorBidi" w:cstheme="majorBidi"/>
          <w:color w:val="auto"/>
          <w:sz w:val="22"/>
          <w:shd w:val="clear" w:color="auto" w:fill="FFFFFF"/>
        </w:rPr>
        <w:t xml:space="preserve">to </w:t>
      </w:r>
      <w:r>
        <w:rPr>
          <w:rFonts w:asciiTheme="majorBidi" w:hAnsiTheme="majorBidi" w:cstheme="majorBidi"/>
          <w:color w:val="auto"/>
          <w:sz w:val="22"/>
          <w:shd w:val="clear" w:color="auto" w:fill="FFFFFF"/>
        </w:rPr>
        <w:t xml:space="preserve">add description ,for </w:t>
      </w:r>
      <w:del w:id="564" w:author="אלנה רווה" w:date="2017-01-17T12:47:00Z">
        <w:r w:rsidDel="00A87016">
          <w:rPr>
            <w:rFonts w:asciiTheme="majorBidi" w:hAnsiTheme="majorBidi" w:cstheme="majorBidi"/>
            <w:color w:val="auto"/>
            <w:sz w:val="22"/>
            <w:shd w:val="clear" w:color="auto" w:fill="FFFFFF"/>
          </w:rPr>
          <w:delText>more about</w:delText>
        </w:r>
      </w:del>
      <w:ins w:id="565" w:author="אלנה רווה" w:date="2017-01-17T12:47:00Z">
        <w:r w:rsidR="00A87016">
          <w:rPr>
            <w:rFonts w:asciiTheme="majorBidi" w:hAnsiTheme="majorBidi" w:cstheme="majorBidi"/>
            <w:color w:val="auto"/>
            <w:sz w:val="22"/>
            <w:shd w:val="clear" w:color="auto" w:fill="FFFFFF"/>
          </w:rPr>
          <w:t>more details about</w:t>
        </w:r>
      </w:ins>
      <w:r>
        <w:rPr>
          <w:rFonts w:asciiTheme="majorBidi" w:hAnsiTheme="majorBidi" w:cstheme="majorBidi"/>
          <w:color w:val="auto"/>
          <w:sz w:val="22"/>
          <w:shd w:val="clear" w:color="auto" w:fill="FFFFFF"/>
        </w:rPr>
        <w:t xml:space="preserve"> </w:t>
      </w:r>
      <w:ins w:id="566" w:author="אלנה רווה" w:date="2017-01-17T12:48:00Z">
        <w:r w:rsidR="00A165A3">
          <w:rPr>
            <w:rFonts w:asciiTheme="majorBidi" w:hAnsiTheme="majorBidi" w:cstheme="majorBidi"/>
            <w:color w:val="auto"/>
            <w:sz w:val="22"/>
            <w:shd w:val="clear" w:color="auto" w:fill="FFFFFF"/>
          </w:rPr>
          <w:t xml:space="preserve">the </w:t>
        </w:r>
      </w:ins>
      <w:r>
        <w:rPr>
          <w:rFonts w:asciiTheme="majorBidi" w:hAnsiTheme="majorBidi" w:cstheme="majorBidi"/>
          <w:color w:val="auto"/>
          <w:sz w:val="22"/>
          <w:shd w:val="clear" w:color="auto" w:fill="FFFFFF"/>
        </w:rPr>
        <w:t>description</w:t>
      </w:r>
      <w:ins w:id="567" w:author="אלנה רווה" w:date="2017-01-17T12:48:00Z">
        <w:r w:rsidR="00A165A3">
          <w:rPr>
            <w:rFonts w:asciiTheme="majorBidi" w:hAnsiTheme="majorBidi" w:cstheme="majorBidi"/>
            <w:color w:val="auto"/>
            <w:sz w:val="22"/>
            <w:shd w:val="clear" w:color="auto" w:fill="FFFFFF"/>
          </w:rPr>
          <w:t>,</w:t>
        </w:r>
      </w:ins>
      <w:r>
        <w:rPr>
          <w:rFonts w:asciiTheme="majorBidi" w:hAnsiTheme="majorBidi" w:cstheme="majorBidi"/>
          <w:color w:val="auto"/>
          <w:sz w:val="22"/>
          <w:shd w:val="clear" w:color="auto" w:fill="FFFFFF"/>
        </w:rPr>
        <w:t xml:space="preserve"> </w:t>
      </w:r>
      <w:r w:rsidRPr="00494BD3">
        <w:rPr>
          <w:rFonts w:asciiTheme="majorBidi" w:hAnsiTheme="majorBidi" w:cstheme="majorBidi"/>
          <w:color w:val="auto"/>
          <w:sz w:val="22"/>
          <w:shd w:val="clear" w:color="auto" w:fill="FFFFFF"/>
        </w:rPr>
        <w:t xml:space="preserve">see the book </w:t>
      </w:r>
      <w:del w:id="568" w:author="אלנה רווה" w:date="2017-01-17T12:44:00Z">
        <w:r w:rsidRPr="00494BD3" w:rsidDel="002E4814">
          <w:rPr>
            <w:rFonts w:asciiTheme="majorBidi" w:hAnsiTheme="majorBidi" w:cstheme="majorBidi"/>
            <w:color w:val="auto"/>
            <w:sz w:val="22"/>
            <w:shd w:val="clear" w:color="auto" w:fill="FFFFFF"/>
          </w:rPr>
          <w:delText>extension</w:delText>
        </w:r>
      </w:del>
      <w:ins w:id="569" w:author="אלנה רווה" w:date="2017-01-17T12:44:00Z">
        <w:r w:rsidR="002E4814">
          <w:rPr>
            <w:rFonts w:asciiTheme="majorBidi" w:hAnsiTheme="majorBidi" w:cstheme="majorBidi"/>
            <w:color w:val="auto"/>
            <w:sz w:val="22"/>
            <w:shd w:val="clear" w:color="auto" w:fill="FFFFFF"/>
          </w:rPr>
          <w:t>Appendix</w:t>
        </w:r>
      </w:ins>
      <w:r>
        <w:rPr>
          <w:rFonts w:asciiTheme="majorBidi" w:hAnsiTheme="majorBidi" w:cstheme="majorBidi"/>
          <w:color w:val="auto"/>
          <w:sz w:val="22"/>
        </w:rPr>
        <w:t>.</w:t>
      </w:r>
    </w:p>
    <w:p w14:paraId="4F8F43F0"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74750AEC" w14:textId="0BC43576"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r>
        <w:rPr>
          <w:rFonts w:asciiTheme="majorBidi" w:hAnsiTheme="majorBidi" w:cstheme="majorBidi"/>
          <w:color w:val="auto"/>
          <w:sz w:val="22"/>
        </w:rPr>
        <w:t xml:space="preserve">Frontend: </w:t>
      </w:r>
    </w:p>
    <w:p w14:paraId="3951DF6D" w14:textId="77777777" w:rsidR="0035759C" w:rsidRDefault="0035759C" w:rsidP="0035759C">
      <w:pPr>
        <w:spacing w:after="0" w:line="264" w:lineRule="auto"/>
        <w:ind w:left="0" w:right="119" w:firstLine="0"/>
        <w:jc w:val="left"/>
        <w:textAlignment w:val="baseline"/>
        <w:rPr>
          <w:rFonts w:asciiTheme="majorBidi" w:hAnsiTheme="majorBidi" w:cstheme="majorBidi"/>
          <w:sz w:val="22"/>
        </w:rPr>
      </w:pPr>
    </w:p>
    <w:tbl>
      <w:tblPr>
        <w:tblStyle w:val="af"/>
        <w:tblW w:w="0" w:type="auto"/>
        <w:tblInd w:w="-5" w:type="dxa"/>
        <w:tblLook w:val="04A0" w:firstRow="1" w:lastRow="0" w:firstColumn="1" w:lastColumn="0" w:noHBand="0" w:noVBand="1"/>
      </w:tblPr>
      <w:tblGrid>
        <w:gridCol w:w="4943"/>
        <w:gridCol w:w="4116"/>
      </w:tblGrid>
      <w:tr w:rsidR="0035759C" w:rsidRPr="00AC1FEB" w14:paraId="4760C9FD" w14:textId="77777777" w:rsidTr="00377AF6">
        <w:tc>
          <w:tcPr>
            <w:tcW w:w="4943" w:type="dxa"/>
          </w:tcPr>
          <w:p w14:paraId="14F539DC" w14:textId="20318A5A" w:rsidR="0035759C" w:rsidRPr="00AC1FEB" w:rsidRDefault="008B0E8B" w:rsidP="00ED7B99">
            <w:pPr>
              <w:spacing w:after="0" w:line="240" w:lineRule="auto"/>
              <w:ind w:left="0" w:right="120" w:firstLine="0"/>
              <w:jc w:val="left"/>
              <w:textAlignment w:val="baseline"/>
              <w:rPr>
                <w:rFonts w:asciiTheme="majorBidi" w:hAnsiTheme="majorBidi" w:cstheme="majorBidi"/>
                <w:color w:val="0000FF"/>
                <w:sz w:val="22"/>
              </w:rPr>
            </w:pPr>
            <w:r>
              <w:rPr>
                <w:noProof/>
                <w:lang w:bidi="ar-SA"/>
              </w:rPr>
              <w:drawing>
                <wp:inline distT="0" distB="0" distL="0" distR="0" wp14:anchorId="27956342" wp14:editId="290D962C">
                  <wp:extent cx="2714625" cy="22542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2532" t="28221" r="40064" b="31300"/>
                          <a:stretch/>
                        </pic:blipFill>
                        <pic:spPr bwMode="auto">
                          <a:xfrm>
                            <a:off x="0" y="0"/>
                            <a:ext cx="2715847" cy="2255265"/>
                          </a:xfrm>
                          <a:prstGeom prst="rect">
                            <a:avLst/>
                          </a:prstGeom>
                          <a:ln>
                            <a:noFill/>
                          </a:ln>
                          <a:extLst>
                            <a:ext uri="{53640926-AAD7-44D8-BBD7-CCE9431645EC}">
                              <a14:shadowObscured xmlns:a14="http://schemas.microsoft.com/office/drawing/2010/main"/>
                            </a:ext>
                          </a:extLst>
                        </pic:spPr>
                      </pic:pic>
                    </a:graphicData>
                  </a:graphic>
                </wp:inline>
              </w:drawing>
            </w:r>
          </w:p>
        </w:tc>
        <w:tc>
          <w:tcPr>
            <w:tcW w:w="4116" w:type="dxa"/>
          </w:tcPr>
          <w:p w14:paraId="1EB9578F" w14:textId="77777777" w:rsidR="0035759C" w:rsidRPr="00AC1FEB" w:rsidRDefault="0035759C" w:rsidP="00ED7B99">
            <w:pPr>
              <w:spacing w:after="0" w:line="240" w:lineRule="auto"/>
              <w:ind w:left="0" w:right="120" w:firstLine="0"/>
              <w:jc w:val="left"/>
              <w:textAlignment w:val="baseline"/>
              <w:rPr>
                <w:rFonts w:asciiTheme="majorBidi" w:hAnsiTheme="majorBidi" w:cstheme="majorBidi"/>
              </w:rPr>
            </w:pPr>
            <w:r>
              <w:rPr>
                <w:noProof/>
                <w:lang w:bidi="ar-SA"/>
              </w:rPr>
              <w:drawing>
                <wp:inline distT="0" distB="0" distL="0" distR="0" wp14:anchorId="0F1877FE" wp14:editId="38C0008C">
                  <wp:extent cx="2390775" cy="29527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4735" t="36548" r="44847" b="38171"/>
                          <a:stretch/>
                        </pic:blipFill>
                        <pic:spPr bwMode="auto">
                          <a:xfrm>
                            <a:off x="0" y="0"/>
                            <a:ext cx="2390775" cy="2952750"/>
                          </a:xfrm>
                          <a:prstGeom prst="rect">
                            <a:avLst/>
                          </a:prstGeom>
                          <a:ln>
                            <a:noFill/>
                          </a:ln>
                          <a:extLst>
                            <a:ext uri="{53640926-AAD7-44D8-BBD7-CCE9431645EC}">
                              <a14:shadowObscured xmlns:a14="http://schemas.microsoft.com/office/drawing/2010/main"/>
                            </a:ext>
                          </a:extLst>
                        </pic:spPr>
                      </pic:pic>
                    </a:graphicData>
                  </a:graphic>
                </wp:inline>
              </w:drawing>
            </w:r>
          </w:p>
        </w:tc>
      </w:tr>
      <w:tr w:rsidR="00377AF6" w:rsidRPr="00AC1FEB" w14:paraId="0D11C66F" w14:textId="77777777" w:rsidTr="00377AF6">
        <w:tc>
          <w:tcPr>
            <w:tcW w:w="4943" w:type="dxa"/>
          </w:tcPr>
          <w:p w14:paraId="6731BBDC" w14:textId="3CA7FB46" w:rsidR="00377AF6" w:rsidRPr="00224031" w:rsidRDefault="00377AF6" w:rsidP="00377AF6">
            <w:pPr>
              <w:spacing w:after="0" w:line="240" w:lineRule="auto"/>
              <w:ind w:left="0" w:right="120" w:firstLine="0"/>
              <w:jc w:val="center"/>
              <w:textAlignment w:val="baseline"/>
              <w:rPr>
                <w:rFonts w:asciiTheme="majorBidi" w:hAnsiTheme="majorBidi" w:cstheme="majorBidi"/>
                <w:color w:val="0000FF"/>
                <w:szCs w:val="20"/>
              </w:rPr>
            </w:pPr>
            <w:r>
              <w:rPr>
                <w:rFonts w:asciiTheme="majorBidi" w:hAnsiTheme="majorBidi" w:cstheme="majorBidi"/>
                <w:i/>
                <w:iCs/>
                <w:color w:val="auto"/>
                <w:sz w:val="22"/>
              </w:rPr>
              <w:t>Fig 3.19</w:t>
            </w:r>
            <w:r w:rsidRPr="00FB3A4A">
              <w:rPr>
                <w:rFonts w:asciiTheme="majorBidi" w:hAnsiTheme="majorBidi" w:cstheme="majorBidi"/>
                <w:i/>
                <w:iCs/>
                <w:color w:val="auto"/>
                <w:sz w:val="22"/>
              </w:rPr>
              <w:t xml:space="preserve"> Adding an element</w:t>
            </w:r>
            <w:r>
              <w:rPr>
                <w:rFonts w:asciiTheme="majorBidi" w:hAnsiTheme="majorBidi" w:cstheme="majorBidi"/>
                <w:i/>
                <w:iCs/>
                <w:color w:val="auto"/>
                <w:sz w:val="22"/>
              </w:rPr>
              <w:t xml:space="preserve"> called “Description “to “create New Event” screen .</w:t>
            </w:r>
          </w:p>
        </w:tc>
        <w:tc>
          <w:tcPr>
            <w:tcW w:w="4116" w:type="dxa"/>
          </w:tcPr>
          <w:p w14:paraId="7A00D5AA" w14:textId="229E3A1A" w:rsidR="00377AF6" w:rsidRPr="00990EA7" w:rsidRDefault="00377AF6" w:rsidP="00377AF6">
            <w:pPr>
              <w:spacing w:after="0" w:line="240" w:lineRule="auto"/>
              <w:ind w:left="0" w:right="120" w:firstLine="0"/>
              <w:jc w:val="center"/>
              <w:textAlignment w:val="baseline"/>
              <w:rPr>
                <w:rFonts w:asciiTheme="majorBidi" w:hAnsiTheme="majorBidi" w:cstheme="majorBidi"/>
                <w:color w:val="auto"/>
                <w:szCs w:val="20"/>
              </w:rPr>
            </w:pPr>
            <w:r>
              <w:rPr>
                <w:rFonts w:asciiTheme="majorBidi" w:hAnsiTheme="majorBidi" w:cstheme="majorBidi"/>
                <w:i/>
                <w:iCs/>
                <w:color w:val="auto"/>
                <w:sz w:val="22"/>
              </w:rPr>
              <w:t>Fig3.20 The “Create New Event “Screen   after adding  the “description”</w:t>
            </w:r>
          </w:p>
        </w:tc>
      </w:tr>
    </w:tbl>
    <w:p w14:paraId="7DF6448C" w14:textId="77777777" w:rsidR="0035759C" w:rsidRPr="009A3E57" w:rsidRDefault="0035759C" w:rsidP="0035759C">
      <w:pPr>
        <w:spacing w:after="0" w:line="240" w:lineRule="auto"/>
        <w:ind w:left="0" w:right="120" w:firstLine="0"/>
        <w:jc w:val="left"/>
        <w:textAlignment w:val="baseline"/>
        <w:rPr>
          <w:rFonts w:asciiTheme="majorBidi" w:hAnsiTheme="majorBidi" w:cstheme="majorBidi"/>
          <w:b/>
          <w:bCs/>
          <w:color w:val="auto"/>
          <w:sz w:val="22"/>
        </w:rPr>
      </w:pPr>
    </w:p>
    <w:p w14:paraId="6BB09FD9" w14:textId="77777777" w:rsidR="0035759C" w:rsidRDefault="0035759C" w:rsidP="0035759C">
      <w:pPr>
        <w:rPr>
          <w:rFonts w:asciiTheme="majorBidi" w:hAnsiTheme="majorBidi" w:cstheme="majorBidi"/>
        </w:rPr>
      </w:pPr>
    </w:p>
    <w:p w14:paraId="71F144BC" w14:textId="77777777" w:rsidR="0035759C" w:rsidRDefault="0035759C" w:rsidP="0035759C">
      <w:pPr>
        <w:rPr>
          <w:rFonts w:asciiTheme="majorBidi" w:hAnsiTheme="majorBidi" w:cstheme="majorBidi"/>
        </w:rPr>
      </w:pPr>
    </w:p>
    <w:p w14:paraId="4FE6D8B5" w14:textId="193A9208" w:rsidR="0035759C" w:rsidRDefault="0035759C" w:rsidP="0035759C">
      <w:pPr>
        <w:rPr>
          <w:rFonts w:asciiTheme="majorBidi" w:hAnsiTheme="majorBidi" w:cstheme="majorBidi"/>
        </w:rPr>
      </w:pPr>
      <w:r>
        <w:rPr>
          <w:rFonts w:asciiTheme="majorBidi" w:hAnsiTheme="majorBidi" w:cstheme="majorBidi"/>
        </w:rPr>
        <w:t>Backend:</w:t>
      </w:r>
    </w:p>
    <w:p w14:paraId="66146DB2" w14:textId="77777777" w:rsidR="0035759C" w:rsidRDefault="0035759C" w:rsidP="0035759C">
      <w:pPr>
        <w:rPr>
          <w:rFonts w:asciiTheme="majorBidi" w:hAnsiTheme="majorBidi" w:cstheme="majorBidi"/>
        </w:rPr>
      </w:pPr>
    </w:p>
    <w:tbl>
      <w:tblPr>
        <w:tblStyle w:val="af"/>
        <w:tblW w:w="0" w:type="auto"/>
        <w:tblInd w:w="120" w:type="dxa"/>
        <w:tblLook w:val="04A0" w:firstRow="1" w:lastRow="0" w:firstColumn="1" w:lastColumn="0" w:noHBand="0" w:noVBand="1"/>
      </w:tblPr>
      <w:tblGrid>
        <w:gridCol w:w="4468"/>
        <w:gridCol w:w="4466"/>
      </w:tblGrid>
      <w:tr w:rsidR="0035759C" w14:paraId="2F65F570" w14:textId="77777777" w:rsidTr="00ED7B99">
        <w:tc>
          <w:tcPr>
            <w:tcW w:w="4468" w:type="dxa"/>
          </w:tcPr>
          <w:p w14:paraId="38C12C9E"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65D972E7"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7456" behindDoc="0" locked="0" layoutInCell="1" allowOverlap="1" wp14:anchorId="38E1DA52" wp14:editId="4B813F00">
                      <wp:simplePos x="0" y="0"/>
                      <wp:positionH relativeFrom="column">
                        <wp:posOffset>342265</wp:posOffset>
                      </wp:positionH>
                      <wp:positionV relativeFrom="paragraph">
                        <wp:posOffset>32385</wp:posOffset>
                      </wp:positionV>
                      <wp:extent cx="1905000" cy="257175"/>
                      <wp:effectExtent l="0" t="0" r="19050" b="28575"/>
                      <wp:wrapNone/>
                      <wp:docPr id="57" name="Text Box 57"/>
                      <wp:cNvGraphicFramePr/>
                      <a:graphic xmlns:a="http://schemas.openxmlformats.org/drawingml/2006/main">
                        <a:graphicData uri="http://schemas.microsoft.com/office/word/2010/wordprocessingShape">
                          <wps:wsp>
                            <wps:cNvSpPr txBox="1"/>
                            <wps:spPr>
                              <a:xfrm>
                                <a:off x="0" y="0"/>
                                <a:ext cx="1905000" cy="257175"/>
                              </a:xfrm>
                              <a:prstGeom prst="rect">
                                <a:avLst/>
                              </a:prstGeom>
                              <a:solidFill>
                                <a:schemeClr val="lt1"/>
                              </a:solidFill>
                              <a:ln w="6350">
                                <a:solidFill>
                                  <a:schemeClr val="bg1"/>
                                </a:solidFill>
                              </a:ln>
                            </wps:spPr>
                            <wps:txbx>
                              <w:txbxContent>
                                <w:p w14:paraId="5B877EDB" w14:textId="2988F81E" w:rsidR="003F5ADE" w:rsidRDefault="003F5ADE" w:rsidP="00452D10">
                                  <w:pPr>
                                    <w:spacing w:line="360" w:lineRule="auto"/>
                                    <w:ind w:left="0" w:right="0" w:firstLine="0"/>
                                    <w:jc w:val="left"/>
                                  </w:pPr>
                                  <w:r>
                                    <w:t>Go:(description=</w:t>
                                  </w:r>
                                  <w:ins w:id="570" w:author="adm" w:date="2017-01-18T17:08:00Z">
                                    <w:r>
                                      <w:t>Empty</w:t>
                                    </w:r>
                                  </w:ins>
                                  <w:del w:id="571" w:author="adm" w:date="2017-01-18T17:08:00Z">
                                    <w:r w:rsidDel="0054741D">
                                      <w:delText>undefined</w:delText>
                                    </w:r>
                                  </w:del>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1DA52" id="Text Box 57" o:spid="_x0000_s1036" type="#_x0000_t202" style="position:absolute;margin-left:26.95pt;margin-top:2.55pt;width:150pt;height:2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" fillcolor="white [3201]" strokecolor="white [3212]" strokeweight=".5pt">
                      <v:textbox>
                        <w:txbxContent>
                          <w:p w14:paraId="5B877EDB" w14:textId="2988F81E" w:rsidR="003F5ADE" w:rsidRDefault="003F5ADE" w:rsidP="00452D10">
                            <w:pPr>
                              <w:spacing w:line="360" w:lineRule="auto"/>
                              <w:ind w:left="0" w:right="0" w:firstLine="0"/>
                              <w:jc w:val="left"/>
                            </w:pPr>
                            <w:r>
                              <w:t>Go:(description=</w:t>
                            </w:r>
                            <w:ins w:id="572" w:author="adm" w:date="2017-01-18T17:08:00Z">
                              <w:r>
                                <w:t>Empty</w:t>
                              </w:r>
                            </w:ins>
                            <w:del w:id="573" w:author="adm" w:date="2017-01-18T17:08:00Z">
                              <w:r w:rsidDel="0054741D">
                                <w:delText>undefined</w:delText>
                              </w:r>
                            </w:del>
                            <w:r>
                              <w:t>)</w:t>
                            </w:r>
                          </w:p>
                        </w:txbxContent>
                      </v:textbox>
                    </v:shape>
                  </w:pict>
                </mc:Fallback>
              </mc:AlternateContent>
            </w:r>
          </w:p>
          <w:p w14:paraId="6219E906"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5408" behindDoc="0" locked="0" layoutInCell="1" allowOverlap="1" wp14:anchorId="385ABA38" wp14:editId="5A08E6D1">
                      <wp:simplePos x="0" y="0"/>
                      <wp:positionH relativeFrom="column">
                        <wp:posOffset>385445</wp:posOffset>
                      </wp:positionH>
                      <wp:positionV relativeFrom="paragraph">
                        <wp:posOffset>157480</wp:posOffset>
                      </wp:positionV>
                      <wp:extent cx="152400" cy="180975"/>
                      <wp:effectExtent l="0" t="0" r="76200" b="47625"/>
                      <wp:wrapNone/>
                      <wp:docPr id="58" name="Straight Arrow Connector 58"/>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CA310D" id="_x0000_t32" coordsize="21600,21600" o:spt="32" o:oned="t" path="m,l21600,21600e" filled="f">
                      <v:path arrowok="t" fillok="f" o:connecttype="none"/>
                      <o:lock v:ext="edit" shapetype="t"/>
                    </v:shapetype>
                    <v:shape id="Straight Arrow Connector 58" o:spid="_x0000_s1026" type="#_x0000_t32" style="position:absolute;left:0;text-align:left;margin-left:30.35pt;margin-top:12.4pt;width:12pt;height:1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" strokecolor="black [3200]" strokeweight=".5pt">
                      <v:stroke endarrow="block" joinstyle="miter"/>
                    </v:shape>
                  </w:pict>
                </mc:Fallback>
              </mc:AlternateContent>
            </w:r>
          </w:p>
          <w:p w14:paraId="170D749B" w14:textId="5FCDA13B" w:rsidR="0035759C" w:rsidRDefault="000E2E5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6432" behindDoc="0" locked="0" layoutInCell="1" allowOverlap="1" wp14:anchorId="6AC5894F" wp14:editId="62CC7B01">
                      <wp:simplePos x="0" y="0"/>
                      <wp:positionH relativeFrom="column">
                        <wp:posOffset>1237616</wp:posOffset>
                      </wp:positionH>
                      <wp:positionV relativeFrom="paragraph">
                        <wp:posOffset>131446</wp:posOffset>
                      </wp:positionV>
                      <wp:extent cx="133350" cy="457200"/>
                      <wp:effectExtent l="0" t="0" r="723900" b="95250"/>
                      <wp:wrapNone/>
                      <wp:docPr id="60" name="Curved Connector 48"/>
                      <wp:cNvGraphicFramePr/>
                      <a:graphic xmlns:a="http://schemas.openxmlformats.org/drawingml/2006/main">
                        <a:graphicData uri="http://schemas.microsoft.com/office/word/2010/wordprocessingShape">
                          <wps:wsp>
                            <wps:cNvCnPr/>
                            <wps:spPr>
                              <a:xfrm>
                                <a:off x="0" y="0"/>
                                <a:ext cx="133350" cy="457200"/>
                              </a:xfrm>
                              <a:prstGeom prst="curvedConnector3">
                                <a:avLst>
                                  <a:gd name="adj1" fmla="val 62339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C55CF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48" o:spid="_x0000_s1026" type="#_x0000_t38" style="position:absolute;left:0;text-align:left;margin-left:97.45pt;margin-top:10.35pt;width:10.5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" adj="134653" strokecolor="black [3200]" strokeweight=".5pt">
                      <v:stroke endarrow="block" joinstyle="miter"/>
                    </v:shape>
                  </w:pict>
                </mc:Fallback>
              </mc:AlternateContent>
            </w:r>
            <w:r w:rsidR="0035759C">
              <w:rPr>
                <w:rFonts w:asciiTheme="majorBidi" w:hAnsiTheme="majorBidi" w:cstheme="majorBidi"/>
                <w:noProof/>
                <w:lang w:bidi="ar-SA"/>
              </w:rPr>
              <mc:AlternateContent>
                <mc:Choice Requires="wps">
                  <w:drawing>
                    <wp:anchor distT="0" distB="0" distL="114300" distR="114300" simplePos="0" relativeHeight="251664384" behindDoc="0" locked="0" layoutInCell="1" allowOverlap="1" wp14:anchorId="16461283" wp14:editId="37E11EA3">
                      <wp:simplePos x="0" y="0"/>
                      <wp:positionH relativeFrom="column">
                        <wp:posOffset>285115</wp:posOffset>
                      </wp:positionH>
                      <wp:positionV relativeFrom="paragraph">
                        <wp:posOffset>131445</wp:posOffset>
                      </wp:positionV>
                      <wp:extent cx="1162050" cy="628650"/>
                      <wp:effectExtent l="0" t="0" r="19050" b="19050"/>
                      <wp:wrapNone/>
                      <wp:docPr id="59" name="Oval 59"/>
                      <wp:cNvGraphicFramePr/>
                      <a:graphic xmlns:a="http://schemas.openxmlformats.org/drawingml/2006/main">
                        <a:graphicData uri="http://schemas.microsoft.com/office/word/2010/wordprocessingShape">
                          <wps:wsp>
                            <wps:cNvSpPr/>
                            <wps:spPr>
                              <a:xfrm>
                                <a:off x="0" y="0"/>
                                <a:ext cx="1162050" cy="628650"/>
                              </a:xfrm>
                              <a:prstGeom prst="ellipse">
                                <a:avLst/>
                              </a:prstGeom>
                            </wps:spPr>
                            <wps:style>
                              <a:lnRef idx="2">
                                <a:schemeClr val="dk1"/>
                              </a:lnRef>
                              <a:fillRef idx="1">
                                <a:schemeClr val="lt1"/>
                              </a:fillRef>
                              <a:effectRef idx="0">
                                <a:schemeClr val="dk1"/>
                              </a:effectRef>
                              <a:fontRef idx="minor">
                                <a:schemeClr val="dk1"/>
                              </a:fontRef>
                            </wps:style>
                            <wps:txbx>
                              <w:txbxContent>
                                <w:p w14:paraId="781A7A16" w14:textId="15DECC87" w:rsidR="003F5ADE" w:rsidRPr="000E2E5C" w:rsidRDefault="003F5ADE">
                                  <w:pPr>
                                    <w:spacing w:after="0" w:line="240" w:lineRule="auto"/>
                                    <w:ind w:left="0" w:right="0" w:firstLine="0"/>
                                    <w:jc w:val="center"/>
                                    <w:rPr>
                                      <w:szCs w:val="20"/>
                                      <w:rPrChange w:id="574" w:author="adm" w:date="2017-01-18T17:14:00Z">
                                        <w:rPr/>
                                      </w:rPrChange>
                                    </w:rPr>
                                    <w:pPrChange w:id="575" w:author="adm" w:date="2017-01-18T17:14:00Z">
                                      <w:pPr>
                                        <w:spacing w:after="0" w:line="240" w:lineRule="auto"/>
                                        <w:ind w:left="0" w:right="0" w:firstLine="0"/>
                                        <w:jc w:val="left"/>
                                      </w:pPr>
                                    </w:pPrChange>
                                  </w:pPr>
                                  <w:ins w:id="576" w:author="adm" w:date="2017-01-18T17:14:00Z">
                                    <w:r w:rsidRPr="000E2E5C">
                                      <w:rPr>
                                        <w:rFonts w:asciiTheme="majorBidi" w:hAnsiTheme="majorBidi" w:cstheme="majorBidi"/>
                                        <w:i/>
                                        <w:iCs/>
                                        <w:color w:val="auto"/>
                                        <w:szCs w:val="20"/>
                                        <w:rPrChange w:id="577" w:author="adm" w:date="2017-01-18T17:14:00Z">
                                          <w:rPr>
                                            <w:rFonts w:asciiTheme="majorBidi" w:hAnsiTheme="majorBidi" w:cstheme="majorBidi"/>
                                            <w:i/>
                                            <w:iCs/>
                                            <w:color w:val="auto"/>
                                            <w:sz w:val="22"/>
                                          </w:rPr>
                                        </w:rPrChange>
                                      </w:rPr>
                                      <w:t>Create New Event</w:t>
                                    </w:r>
                                    <w:r w:rsidRPr="000E2E5C" w:rsidDel="000E2E5C">
                                      <w:rPr>
                                        <w:szCs w:val="20"/>
                                        <w:rPrChange w:id="578" w:author="adm" w:date="2017-01-18T17:14:00Z">
                                          <w:rPr/>
                                        </w:rPrChange>
                                      </w:rPr>
                                      <w:t xml:space="preserve"> </w:t>
                                    </w:r>
                                  </w:ins>
                                  <w:del w:id="579" w:author="adm" w:date="2017-01-18T17:14:00Z">
                                    <w:r w:rsidRPr="000E2E5C" w:rsidDel="000E2E5C">
                                      <w:rPr>
                                        <w:szCs w:val="20"/>
                                        <w:rPrChange w:id="580" w:author="adm" w:date="2017-01-18T17:14:00Z">
                                          <w:rPr/>
                                        </w:rPrChange>
                                      </w:rPr>
                                      <w:delText>Screen1</w:delText>
                                    </w:r>
                                  </w:del>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61283" id="Oval 59" o:spid="_x0000_s1037" style="position:absolute;margin-left:22.45pt;margin-top:10.35pt;width:91.5pt;height:4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" fillcolor="white [3201]" strokecolor="black [3200]" strokeweight="1pt">
                      <v:stroke joinstyle="miter"/>
                      <v:textbox>
                        <w:txbxContent>
                          <w:p w14:paraId="781A7A16" w14:textId="15DECC87" w:rsidR="003F5ADE" w:rsidRPr="000E2E5C" w:rsidRDefault="003F5ADE">
                            <w:pPr>
                              <w:spacing w:after="0" w:line="240" w:lineRule="auto"/>
                              <w:ind w:left="0" w:right="0" w:firstLine="0"/>
                              <w:jc w:val="center"/>
                              <w:rPr>
                                <w:szCs w:val="20"/>
                                <w:rPrChange w:id="581" w:author="adm" w:date="2017-01-18T17:14:00Z">
                                  <w:rPr/>
                                </w:rPrChange>
                              </w:rPr>
                              <w:pPrChange w:id="582" w:author="adm" w:date="2017-01-18T17:14:00Z">
                                <w:pPr>
                                  <w:spacing w:after="0" w:line="240" w:lineRule="auto"/>
                                  <w:ind w:left="0" w:right="0" w:firstLine="0"/>
                                  <w:jc w:val="left"/>
                                </w:pPr>
                              </w:pPrChange>
                            </w:pPr>
                            <w:ins w:id="583" w:author="adm" w:date="2017-01-18T17:14:00Z">
                              <w:r w:rsidRPr="000E2E5C">
                                <w:rPr>
                                  <w:rFonts w:asciiTheme="majorBidi" w:hAnsiTheme="majorBidi" w:cstheme="majorBidi"/>
                                  <w:i/>
                                  <w:iCs/>
                                  <w:color w:val="auto"/>
                                  <w:szCs w:val="20"/>
                                  <w:rPrChange w:id="584" w:author="adm" w:date="2017-01-18T17:14:00Z">
                                    <w:rPr>
                                      <w:rFonts w:asciiTheme="majorBidi" w:hAnsiTheme="majorBidi" w:cstheme="majorBidi"/>
                                      <w:i/>
                                      <w:iCs/>
                                      <w:color w:val="auto"/>
                                      <w:sz w:val="22"/>
                                    </w:rPr>
                                  </w:rPrChange>
                                </w:rPr>
                                <w:t>Create New Event</w:t>
                              </w:r>
                              <w:r w:rsidRPr="000E2E5C" w:rsidDel="000E2E5C">
                                <w:rPr>
                                  <w:szCs w:val="20"/>
                                  <w:rPrChange w:id="585" w:author="adm" w:date="2017-01-18T17:14:00Z">
                                    <w:rPr/>
                                  </w:rPrChange>
                                </w:rPr>
                                <w:t xml:space="preserve"> </w:t>
                              </w:r>
                            </w:ins>
                            <w:del w:id="586" w:author="adm" w:date="2017-01-18T17:14:00Z">
                              <w:r w:rsidRPr="000E2E5C" w:rsidDel="000E2E5C">
                                <w:rPr>
                                  <w:szCs w:val="20"/>
                                  <w:rPrChange w:id="587" w:author="adm" w:date="2017-01-18T17:14:00Z">
                                    <w:rPr/>
                                  </w:rPrChange>
                                </w:rPr>
                                <w:delText>Screen1</w:delText>
                              </w:r>
                            </w:del>
                          </w:p>
                        </w:txbxContent>
                      </v:textbox>
                    </v:oval>
                  </w:pict>
                </mc:Fallback>
              </mc:AlternateContent>
            </w:r>
          </w:p>
          <w:p w14:paraId="7A3F2796" w14:textId="0383512B" w:rsidR="0035759C" w:rsidRDefault="0035759C" w:rsidP="00ED7B99">
            <w:pPr>
              <w:spacing w:after="0" w:line="240" w:lineRule="auto"/>
              <w:ind w:left="0" w:right="120" w:firstLine="0"/>
              <w:jc w:val="left"/>
              <w:textAlignment w:val="baseline"/>
              <w:rPr>
                <w:rFonts w:asciiTheme="majorBidi" w:hAnsiTheme="majorBidi" w:cstheme="majorBidi"/>
              </w:rPr>
            </w:pPr>
          </w:p>
          <w:p w14:paraId="63DE980E" w14:textId="5AE5A2ED" w:rsidR="0035759C" w:rsidRDefault="0035759C" w:rsidP="00ED7B99">
            <w:pPr>
              <w:spacing w:after="0" w:line="240" w:lineRule="auto"/>
              <w:ind w:left="0" w:right="120" w:firstLine="0"/>
              <w:jc w:val="left"/>
              <w:textAlignment w:val="baseline"/>
              <w:rPr>
                <w:rFonts w:asciiTheme="majorBidi" w:hAnsiTheme="majorBidi" w:cstheme="majorBidi"/>
              </w:rPr>
            </w:pPr>
          </w:p>
          <w:p w14:paraId="6D7C46F2" w14:textId="2747AAFE" w:rsidR="0035759C" w:rsidRDefault="0035759C" w:rsidP="00ED7B99">
            <w:pPr>
              <w:spacing w:after="0" w:line="240" w:lineRule="auto"/>
              <w:ind w:left="0" w:right="120" w:firstLine="0"/>
              <w:jc w:val="left"/>
              <w:textAlignment w:val="baseline"/>
              <w:rPr>
                <w:rFonts w:asciiTheme="majorBidi" w:hAnsiTheme="majorBidi" w:cstheme="majorBidi"/>
              </w:rPr>
            </w:pPr>
          </w:p>
          <w:p w14:paraId="53BAA767" w14:textId="4FFB132D" w:rsidR="0035759C" w:rsidRDefault="0035759C" w:rsidP="00ED7B99">
            <w:pPr>
              <w:spacing w:after="0" w:line="240" w:lineRule="auto"/>
              <w:ind w:left="0" w:right="120" w:firstLine="0"/>
              <w:jc w:val="left"/>
              <w:textAlignment w:val="baseline"/>
              <w:rPr>
                <w:rFonts w:asciiTheme="majorBidi" w:hAnsiTheme="majorBidi" w:cstheme="majorBidi"/>
              </w:rPr>
            </w:pPr>
          </w:p>
          <w:p w14:paraId="3AB4ED11" w14:textId="6E1B8BD9" w:rsidR="0035759C" w:rsidRDefault="000E2E5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8480" behindDoc="0" locked="0" layoutInCell="1" allowOverlap="1" wp14:anchorId="01FAE3EA" wp14:editId="5E7FC06A">
                      <wp:simplePos x="0" y="0"/>
                      <wp:positionH relativeFrom="column">
                        <wp:posOffset>427990</wp:posOffset>
                      </wp:positionH>
                      <wp:positionV relativeFrom="paragraph">
                        <wp:posOffset>114935</wp:posOffset>
                      </wp:positionV>
                      <wp:extent cx="1628775" cy="314325"/>
                      <wp:effectExtent l="0" t="0" r="28575" b="28575"/>
                      <wp:wrapNone/>
                      <wp:docPr id="61" name="Text Box 61"/>
                      <wp:cNvGraphicFramePr/>
                      <a:graphic xmlns:a="http://schemas.openxmlformats.org/drawingml/2006/main">
                        <a:graphicData uri="http://schemas.microsoft.com/office/word/2010/wordprocessingShape">
                          <wps:wsp>
                            <wps:cNvSpPr txBox="1"/>
                            <wps:spPr>
                              <a:xfrm>
                                <a:off x="0" y="0"/>
                                <a:ext cx="1628775" cy="314325"/>
                              </a:xfrm>
                              <a:prstGeom prst="rect">
                                <a:avLst/>
                              </a:prstGeom>
                              <a:solidFill>
                                <a:schemeClr val="lt1"/>
                              </a:solidFill>
                              <a:ln w="6350">
                                <a:solidFill>
                                  <a:schemeClr val="bg1"/>
                                </a:solidFill>
                              </a:ln>
                            </wps:spPr>
                            <wps:txbx>
                              <w:txbxContent>
                                <w:p w14:paraId="2ACA98BA" w14:textId="73A3A36E" w:rsidR="003F5ADE" w:rsidRDefault="003F5ADE" w:rsidP="00452D10">
                                  <w:pPr>
                                    <w:spacing w:line="360" w:lineRule="auto"/>
                                    <w:ind w:left="0" w:right="0" w:firstLine="0"/>
                                    <w:jc w:val="left"/>
                                  </w:pPr>
                                  <w:r>
                                    <w:t>{</w:t>
                                  </w:r>
                                  <w:r w:rsidRPr="00255F4D">
                                    <w:t>description</w:t>
                                  </w:r>
                                  <w:r>
                                    <w:t>=</w:t>
                                  </w:r>
                                  <w:ins w:id="588" w:author="adm" w:date="2017-01-18T17:12:00Z">
                                    <w:r>
                                      <w:t>NotEmpty</w:t>
                                    </w:r>
                                  </w:ins>
                                  <w:del w:id="589" w:author="adm" w:date="2017-01-18T17:12:00Z">
                                    <w:r w:rsidRPr="00255F4D" w:rsidDel="000D259A">
                                      <w:delText xml:space="preserve"> </w:delText>
                                    </w:r>
                                  </w:del>
                                  <w:del w:id="590" w:author="adm" w:date="2017-01-18T17:08:00Z">
                                    <w:r w:rsidDel="0054741D">
                                      <w:delText xml:space="preserve">defined </w:delText>
                                    </w:r>
                                  </w:del>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AE3EA" id="Text Box 61" o:spid="_x0000_s1038" type="#_x0000_t202" style="position:absolute;margin-left:33.7pt;margin-top:9.05pt;width:128.25pt;height:2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" fillcolor="white [3201]" strokecolor="white [3212]" strokeweight=".5pt">
                      <v:textbox>
                        <w:txbxContent>
                          <w:p w14:paraId="2ACA98BA" w14:textId="73A3A36E" w:rsidR="003F5ADE" w:rsidRDefault="003F5ADE" w:rsidP="00452D10">
                            <w:pPr>
                              <w:spacing w:line="360" w:lineRule="auto"/>
                              <w:ind w:left="0" w:right="0" w:firstLine="0"/>
                              <w:jc w:val="left"/>
                            </w:pPr>
                            <w:r>
                              <w:t>{</w:t>
                            </w:r>
                            <w:r w:rsidRPr="00255F4D">
                              <w:t>description</w:t>
                            </w:r>
                            <w:r>
                              <w:t>=</w:t>
                            </w:r>
                            <w:ins w:id="591" w:author="adm" w:date="2017-01-18T17:12:00Z">
                              <w:r>
                                <w:t>NotEmpty</w:t>
                              </w:r>
                            </w:ins>
                            <w:del w:id="592" w:author="adm" w:date="2017-01-18T17:12:00Z">
                              <w:r w:rsidRPr="00255F4D" w:rsidDel="000D259A">
                                <w:delText xml:space="preserve"> </w:delText>
                              </w:r>
                            </w:del>
                            <w:del w:id="593" w:author="adm" w:date="2017-01-18T17:08:00Z">
                              <w:r w:rsidDel="0054741D">
                                <w:delText xml:space="preserve">defined </w:delText>
                              </w:r>
                            </w:del>
                            <w:r>
                              <w:t>}</w:t>
                            </w:r>
                          </w:p>
                        </w:txbxContent>
                      </v:textbox>
                    </v:shape>
                  </w:pict>
                </mc:Fallback>
              </mc:AlternateContent>
            </w:r>
          </w:p>
          <w:p w14:paraId="49F76610"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33135931" w14:textId="77777777" w:rsidR="0035759C" w:rsidRDefault="0035759C" w:rsidP="00ED7B99">
            <w:pPr>
              <w:ind w:left="0" w:firstLine="0"/>
              <w:rPr>
                <w:rFonts w:asciiTheme="majorBidi" w:hAnsiTheme="majorBidi" w:cstheme="majorBidi"/>
              </w:rPr>
            </w:pPr>
          </w:p>
        </w:tc>
        <w:tc>
          <w:tcPr>
            <w:tcW w:w="4466" w:type="dxa"/>
          </w:tcPr>
          <w:p w14:paraId="08517D6D"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Mtype</w:t>
            </w:r>
            <w:r>
              <w:rPr>
                <w:rFonts w:asciiTheme="majorBidi" w:hAnsiTheme="majorBidi" w:cstheme="majorBidi"/>
              </w:rPr>
              <w:t>={Screen1}</w:t>
            </w:r>
          </w:p>
          <w:p w14:paraId="39458328" w14:textId="71237AA2" w:rsidR="0035759C" w:rsidRDefault="0035759C" w:rsidP="00452D10">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mtype = {</w:t>
            </w:r>
            <w:del w:id="594" w:author="adm" w:date="2017-01-18T17:08:00Z">
              <w:r w:rsidDel="0054741D">
                <w:delText>defined</w:delText>
              </w:r>
            </w:del>
            <w:ins w:id="595" w:author="adm" w:date="2017-01-18T17:08:00Z">
              <w:r w:rsidR="0054741D">
                <w:t>Empty</w:t>
              </w:r>
            </w:ins>
            <w:r w:rsidRPr="00E13EDF">
              <w:rPr>
                <w:rFonts w:asciiTheme="majorBidi" w:hAnsiTheme="majorBidi" w:cstheme="majorBidi"/>
              </w:rPr>
              <w:t xml:space="preserve">, </w:t>
            </w:r>
            <w:del w:id="596" w:author="adm" w:date="2017-01-18T17:08:00Z">
              <w:r w:rsidDel="0054741D">
                <w:delText>undefined</w:delText>
              </w:r>
            </w:del>
            <w:ins w:id="597" w:author="adm" w:date="2017-01-18T17:08:00Z">
              <w:r w:rsidR="0054741D">
                <w:t>NotEmpty</w:t>
              </w:r>
            </w:ins>
            <w:r>
              <w:rPr>
                <w:rFonts w:asciiTheme="majorBidi" w:hAnsiTheme="majorBidi" w:cstheme="majorBidi"/>
              </w:rPr>
              <w:t>}</w:t>
            </w:r>
            <w:r w:rsidRPr="00E13EDF">
              <w:rPr>
                <w:rFonts w:asciiTheme="majorBidi" w:hAnsiTheme="majorBidi" w:cstheme="majorBidi"/>
              </w:rPr>
              <w:t>;</w:t>
            </w:r>
          </w:p>
          <w:p w14:paraId="3AC57717" w14:textId="368E2280" w:rsidR="0035759C" w:rsidRPr="00E13EDF" w:rsidRDefault="0035759C">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mtype state=</w:t>
            </w:r>
            <w:r>
              <w:rPr>
                <w:rFonts w:asciiTheme="majorBidi" w:hAnsiTheme="majorBidi" w:cstheme="majorBidi"/>
              </w:rPr>
              <w:t xml:space="preserve"> </w:t>
            </w:r>
            <w:ins w:id="598" w:author="adm" w:date="2017-01-18T17:15:00Z">
              <w:r w:rsidR="000E2E5C">
                <w:rPr>
                  <w:rFonts w:asciiTheme="majorBidi" w:hAnsiTheme="majorBidi" w:cstheme="majorBidi"/>
                  <w:i/>
                  <w:iCs/>
                  <w:color w:val="auto"/>
                  <w:szCs w:val="20"/>
                </w:rPr>
                <w:t>CreateNew</w:t>
              </w:r>
              <w:r w:rsidR="000E2E5C" w:rsidRPr="00C67266">
                <w:rPr>
                  <w:rFonts w:asciiTheme="majorBidi" w:hAnsiTheme="majorBidi" w:cstheme="majorBidi"/>
                  <w:i/>
                  <w:iCs/>
                  <w:color w:val="auto"/>
                  <w:szCs w:val="20"/>
                </w:rPr>
                <w:t>Event</w:t>
              </w:r>
            </w:ins>
            <w:del w:id="599" w:author="adm" w:date="2017-01-18T17:15:00Z">
              <w:r w:rsidDel="000E2E5C">
                <w:rPr>
                  <w:rFonts w:asciiTheme="majorBidi" w:hAnsiTheme="majorBidi" w:cstheme="majorBidi"/>
                </w:rPr>
                <w:delText>screen1</w:delText>
              </w:r>
            </w:del>
            <w:r w:rsidRPr="00E13EDF">
              <w:rPr>
                <w:rFonts w:asciiTheme="majorBidi" w:hAnsiTheme="majorBidi" w:cstheme="majorBidi"/>
              </w:rPr>
              <w:t>;</w:t>
            </w:r>
          </w:p>
          <w:p w14:paraId="447673DD" w14:textId="43B7E7D6" w:rsidR="0035759C" w:rsidRPr="00E13EDF" w:rsidRDefault="0035759C">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 xml:space="preserve">mtype </w:t>
            </w:r>
            <w:r>
              <w:t>description</w:t>
            </w:r>
            <w:r w:rsidRPr="00E13EDF">
              <w:rPr>
                <w:rFonts w:asciiTheme="majorBidi" w:hAnsiTheme="majorBidi" w:cstheme="majorBidi"/>
              </w:rPr>
              <w:t xml:space="preserve"> =</w:t>
            </w:r>
            <w:r>
              <w:t xml:space="preserve"> </w:t>
            </w:r>
            <w:del w:id="600" w:author="adm" w:date="2017-01-18T17:13:00Z">
              <w:r w:rsidDel="000E2E5C">
                <w:delText>undefined</w:delText>
              </w:r>
            </w:del>
            <w:ins w:id="601" w:author="adm" w:date="2017-01-18T17:13:00Z">
              <w:r w:rsidR="000E2E5C">
                <w:t>Empty</w:t>
              </w:r>
            </w:ins>
            <w:r w:rsidRPr="00E13EDF">
              <w:rPr>
                <w:rFonts w:asciiTheme="majorBidi" w:hAnsiTheme="majorBidi" w:cstheme="majorBidi"/>
              </w:rPr>
              <w:t>;</w:t>
            </w:r>
          </w:p>
          <w:p w14:paraId="0F47BC35"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active proctype vm()</w:t>
            </w:r>
            <w:r w:rsidRPr="00E13EDF">
              <w:rPr>
                <w:rFonts w:asciiTheme="majorBidi" w:hAnsiTheme="majorBidi" w:cstheme="majorBidi"/>
              </w:rPr>
              <w:tab/>
            </w:r>
          </w:p>
          <w:p w14:paraId="4E0BE557"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w:t>
            </w:r>
          </w:p>
          <w:p w14:paraId="396A1B44"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do</w:t>
            </w:r>
          </w:p>
          <w:p w14:paraId="36A4BF51" w14:textId="509A6E6C" w:rsidR="0035759C" w:rsidRPr="00E13EDF" w:rsidRDefault="0035759C" w:rsidP="00452D10">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 xml:space="preserve">: </w:t>
            </w:r>
            <w:r>
              <w:rPr>
                <w:rFonts w:asciiTheme="majorBidi" w:hAnsiTheme="majorBidi" w:cstheme="majorBidi"/>
              </w:rPr>
              <w:t>:</w:t>
            </w:r>
            <w:r w:rsidRPr="00E13EDF">
              <w:rPr>
                <w:rFonts w:asciiTheme="majorBidi" w:hAnsiTheme="majorBidi" w:cstheme="majorBidi"/>
              </w:rPr>
              <w:t>state==</w:t>
            </w:r>
            <w:r>
              <w:rPr>
                <w:rFonts w:asciiTheme="majorBidi" w:hAnsiTheme="majorBidi" w:cstheme="majorBidi"/>
              </w:rPr>
              <w:t xml:space="preserve"> </w:t>
            </w:r>
            <w:ins w:id="602" w:author="adm" w:date="2017-01-18T17:15:00Z">
              <w:r w:rsidR="000E2E5C">
                <w:rPr>
                  <w:rFonts w:asciiTheme="majorBidi" w:hAnsiTheme="majorBidi" w:cstheme="majorBidi"/>
                  <w:i/>
                  <w:iCs/>
                  <w:color w:val="auto"/>
                  <w:szCs w:val="20"/>
                </w:rPr>
                <w:t>CreateNew</w:t>
              </w:r>
              <w:r w:rsidR="000E2E5C" w:rsidRPr="00C67266">
                <w:rPr>
                  <w:rFonts w:asciiTheme="majorBidi" w:hAnsiTheme="majorBidi" w:cstheme="majorBidi"/>
                  <w:i/>
                  <w:iCs/>
                  <w:color w:val="auto"/>
                  <w:szCs w:val="20"/>
                </w:rPr>
                <w:t>Event</w:t>
              </w:r>
            </w:ins>
            <w:del w:id="603" w:author="adm" w:date="2017-01-18T17:15:00Z">
              <w:r w:rsidDel="000E2E5C">
                <w:rPr>
                  <w:rFonts w:asciiTheme="majorBidi" w:hAnsiTheme="majorBidi" w:cstheme="majorBidi"/>
                </w:rPr>
                <w:delText>screen1</w:delText>
              </w:r>
            </w:del>
            <w:r w:rsidRPr="00E13EDF">
              <w:rPr>
                <w:rFonts w:asciiTheme="majorBidi" w:hAnsiTheme="majorBidi" w:cstheme="majorBidi"/>
              </w:rPr>
              <w:t xml:space="preserve">-&gt; </w:t>
            </w:r>
          </w:p>
          <w:p w14:paraId="694C686E" w14:textId="3C4CD358" w:rsidR="0035759C" w:rsidRPr="00E13EDF" w:rsidRDefault="0035759C" w:rsidP="00ED7B99">
            <w:pPr>
              <w:spacing w:after="0" w:line="240" w:lineRule="auto"/>
              <w:ind w:left="720" w:right="120" w:firstLine="0"/>
              <w:jc w:val="left"/>
              <w:textAlignment w:val="baseline"/>
              <w:rPr>
                <w:rFonts w:asciiTheme="majorBidi" w:hAnsiTheme="majorBidi" w:cstheme="majorBidi"/>
              </w:rPr>
            </w:pPr>
            <w:r>
              <w:rPr>
                <w:rFonts w:asciiTheme="majorBidi" w:hAnsiTheme="majorBidi" w:cstheme="majorBidi"/>
              </w:rPr>
              <w:t>::</w:t>
            </w:r>
            <w:r w:rsidRPr="00E13EDF">
              <w:rPr>
                <w:rFonts w:asciiTheme="majorBidi" w:hAnsiTheme="majorBidi" w:cstheme="majorBidi"/>
              </w:rPr>
              <w:t>atomic{</w:t>
            </w:r>
            <w:r>
              <w:rPr>
                <w:rFonts w:asciiTheme="majorBidi" w:hAnsiTheme="majorBidi" w:cstheme="majorBidi"/>
              </w:rPr>
              <w:t xml:space="preserve"> </w:t>
            </w:r>
            <w:r>
              <w:t>description</w:t>
            </w:r>
            <w:r w:rsidRPr="00E13EDF">
              <w:rPr>
                <w:rFonts w:asciiTheme="majorBidi" w:hAnsiTheme="majorBidi" w:cstheme="majorBidi"/>
              </w:rPr>
              <w:t xml:space="preserve"> </w:t>
            </w:r>
            <w:r>
              <w:rPr>
                <w:rFonts w:asciiTheme="majorBidi" w:hAnsiTheme="majorBidi" w:cstheme="majorBidi"/>
              </w:rPr>
              <w:t>=</w:t>
            </w:r>
            <w:r>
              <w:t xml:space="preserve"> </w:t>
            </w:r>
            <w:ins w:id="604" w:author="adm" w:date="2017-01-18T17:13:00Z">
              <w:r w:rsidR="000E2E5C">
                <w:t>NotEmpty</w:t>
              </w:r>
            </w:ins>
            <w:del w:id="605" w:author="adm" w:date="2017-01-18T17:13:00Z">
              <w:r w:rsidDel="000E2E5C">
                <w:delText>defined</w:delText>
              </w:r>
              <w:r w:rsidDel="000E2E5C">
                <w:rPr>
                  <w:rFonts w:asciiTheme="majorBidi" w:hAnsiTheme="majorBidi" w:cstheme="majorBidi"/>
                </w:rPr>
                <w:delText xml:space="preserve"> </w:delText>
              </w:r>
            </w:del>
            <w:r w:rsidRPr="00E13EDF">
              <w:rPr>
                <w:rFonts w:asciiTheme="majorBidi" w:hAnsiTheme="majorBidi" w:cstheme="majorBidi"/>
              </w:rPr>
              <w:t>}</w:t>
            </w:r>
          </w:p>
          <w:p w14:paraId="334F3448"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od</w:t>
            </w:r>
          </w:p>
          <w:p w14:paraId="00956C5A"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w:t>
            </w:r>
          </w:p>
          <w:p w14:paraId="7F6A6307" w14:textId="77777777" w:rsidR="0035759C" w:rsidRDefault="0035759C" w:rsidP="00ED7B99">
            <w:pPr>
              <w:ind w:left="0" w:firstLine="0"/>
              <w:rPr>
                <w:rFonts w:asciiTheme="majorBidi" w:hAnsiTheme="majorBidi" w:cstheme="majorBidi"/>
              </w:rPr>
            </w:pPr>
          </w:p>
        </w:tc>
      </w:tr>
      <w:tr w:rsidR="00377AF6" w14:paraId="60F162C3" w14:textId="77777777" w:rsidTr="00ED7B99">
        <w:trPr>
          <w:trHeight w:val="460"/>
        </w:trPr>
        <w:tc>
          <w:tcPr>
            <w:tcW w:w="4468" w:type="dxa"/>
          </w:tcPr>
          <w:p w14:paraId="75858C4C" w14:textId="51477E74" w:rsidR="00377AF6" w:rsidRDefault="00377AF6" w:rsidP="00377AF6">
            <w:pPr>
              <w:ind w:left="0" w:firstLine="0"/>
              <w:rPr>
                <w:rFonts w:asciiTheme="majorBidi" w:hAnsiTheme="majorBidi" w:cstheme="majorBidi"/>
              </w:rPr>
            </w:pPr>
            <w:r w:rsidRPr="00FB3A4A">
              <w:rPr>
                <w:rFonts w:asciiTheme="majorBidi" w:hAnsiTheme="majorBidi" w:cstheme="majorBidi"/>
                <w:i/>
                <w:iCs/>
                <w:color w:val="auto"/>
                <w:sz w:val="22"/>
              </w:rPr>
              <w:t xml:space="preserve">Fig </w:t>
            </w:r>
            <w:r>
              <w:rPr>
                <w:rFonts w:asciiTheme="majorBidi" w:hAnsiTheme="majorBidi" w:cstheme="majorBidi"/>
                <w:i/>
                <w:iCs/>
                <w:color w:val="auto"/>
                <w:sz w:val="22"/>
              </w:rPr>
              <w:t>3.21</w:t>
            </w:r>
            <w:r w:rsidRPr="00FB3A4A">
              <w:rPr>
                <w:rFonts w:asciiTheme="majorBidi" w:hAnsiTheme="majorBidi" w:cstheme="majorBidi"/>
                <w:i/>
                <w:iCs/>
                <w:color w:val="auto"/>
                <w:sz w:val="22"/>
              </w:rPr>
              <w:t xml:space="preserve"> </w:t>
            </w:r>
            <w:r>
              <w:rPr>
                <w:rFonts w:asciiTheme="majorBidi" w:hAnsiTheme="majorBidi" w:cstheme="majorBidi"/>
                <w:i/>
                <w:iCs/>
                <w:color w:val="auto"/>
                <w:sz w:val="22"/>
              </w:rPr>
              <w:t>PG represent the “</w:t>
            </w:r>
            <w:del w:id="606" w:author="adm" w:date="2017-01-18T17:07:00Z">
              <w:r w:rsidDel="0054741D">
                <w:rPr>
                  <w:rFonts w:asciiTheme="majorBidi" w:hAnsiTheme="majorBidi" w:cstheme="majorBidi"/>
                  <w:i/>
                  <w:iCs/>
                  <w:color w:val="auto"/>
                  <w:sz w:val="22"/>
                </w:rPr>
                <w:delText>defined/undefined</w:delText>
              </w:r>
            </w:del>
            <w:ins w:id="607" w:author="adm" w:date="2017-01-18T17:07:00Z">
              <w:r w:rsidR="0054741D">
                <w:rPr>
                  <w:rFonts w:asciiTheme="majorBidi" w:hAnsiTheme="majorBidi" w:cstheme="majorBidi"/>
                  <w:i/>
                  <w:iCs/>
                  <w:color w:val="auto"/>
                  <w:sz w:val="22"/>
                </w:rPr>
                <w:t xml:space="preserve">Empty/Not Empty </w:t>
              </w:r>
            </w:ins>
            <w:r>
              <w:rPr>
                <w:rFonts w:asciiTheme="majorBidi" w:hAnsiTheme="majorBidi" w:cstheme="majorBidi"/>
                <w:i/>
                <w:iCs/>
                <w:color w:val="auto"/>
                <w:sz w:val="22"/>
              </w:rPr>
              <w:t>” element  in screen “Create New Event”</w:t>
            </w:r>
          </w:p>
        </w:tc>
        <w:tc>
          <w:tcPr>
            <w:tcW w:w="4466" w:type="dxa"/>
          </w:tcPr>
          <w:p w14:paraId="1F642BCF" w14:textId="2ADCCECB" w:rsidR="00377AF6" w:rsidRDefault="00377AF6" w:rsidP="00452D10">
            <w:pPr>
              <w:ind w:left="0" w:firstLine="0"/>
              <w:rPr>
                <w:rFonts w:asciiTheme="majorBidi" w:hAnsiTheme="majorBidi" w:cstheme="majorBidi"/>
              </w:rPr>
            </w:pPr>
            <w:r>
              <w:rPr>
                <w:rFonts w:asciiTheme="majorBidi" w:hAnsiTheme="majorBidi" w:cstheme="majorBidi"/>
                <w:i/>
                <w:iCs/>
                <w:color w:val="auto"/>
              </w:rPr>
              <w:t xml:space="preserve">Fig 3.22 </w:t>
            </w:r>
            <w:r w:rsidRPr="00204A0F">
              <w:rPr>
                <w:rFonts w:asciiTheme="majorBidi" w:hAnsiTheme="majorBidi" w:cstheme="majorBidi"/>
                <w:i/>
                <w:iCs/>
                <w:color w:val="auto"/>
              </w:rPr>
              <w:t xml:space="preserve">The (PG) in  a </w:t>
            </w:r>
            <w:del w:id="608" w:author="adm" w:date="2017-01-18T17:08:00Z">
              <w:r w:rsidRPr="00204A0F" w:rsidDel="0054741D">
                <w:rPr>
                  <w:rFonts w:asciiTheme="majorBidi" w:hAnsiTheme="majorBidi" w:cstheme="majorBidi"/>
                  <w:i/>
                  <w:iCs/>
                  <w:color w:val="auto"/>
                </w:rPr>
                <w:delText xml:space="preserve">promela </w:delText>
              </w:r>
            </w:del>
            <w:ins w:id="609" w:author="adm" w:date="2017-01-18T17:09:00Z">
              <w:r w:rsidR="0054741D">
                <w:rPr>
                  <w:rFonts w:asciiTheme="majorBidi" w:hAnsiTheme="majorBidi" w:cstheme="majorBidi"/>
                  <w:i/>
                  <w:iCs/>
                  <w:color w:val="auto"/>
                </w:rPr>
                <w:t>PROMELA</w:t>
              </w:r>
            </w:ins>
            <w:ins w:id="610" w:author="adm" w:date="2017-01-18T17:08:00Z">
              <w:r w:rsidR="0054741D" w:rsidRPr="00204A0F">
                <w:rPr>
                  <w:rFonts w:asciiTheme="majorBidi" w:hAnsiTheme="majorBidi" w:cstheme="majorBidi"/>
                  <w:i/>
                  <w:iCs/>
                  <w:color w:val="auto"/>
                </w:rPr>
                <w:t xml:space="preserve"> </w:t>
              </w:r>
            </w:ins>
            <w:r w:rsidRPr="00204A0F">
              <w:rPr>
                <w:rFonts w:asciiTheme="majorBidi" w:hAnsiTheme="majorBidi" w:cstheme="majorBidi"/>
                <w:i/>
                <w:iCs/>
                <w:color w:val="auto"/>
              </w:rPr>
              <w:t>language</w:t>
            </w:r>
          </w:p>
        </w:tc>
      </w:tr>
    </w:tbl>
    <w:p w14:paraId="2766C662" w14:textId="77777777" w:rsidR="0035759C" w:rsidRPr="005D3A9D" w:rsidRDefault="0035759C" w:rsidP="0035759C">
      <w:pPr>
        <w:spacing w:after="0" w:line="264" w:lineRule="auto"/>
        <w:ind w:left="0" w:right="119" w:firstLine="0"/>
        <w:jc w:val="left"/>
        <w:textAlignment w:val="baseline"/>
        <w:rPr>
          <w:rFonts w:asciiTheme="majorBidi" w:hAnsiTheme="majorBidi" w:cstheme="majorBidi"/>
          <w:b/>
          <w:bCs/>
          <w:sz w:val="22"/>
        </w:rPr>
      </w:pPr>
    </w:p>
    <w:p w14:paraId="2CD55487" w14:textId="77777777" w:rsidR="0035759C" w:rsidRPr="00AC1FEB" w:rsidRDefault="0035759C" w:rsidP="0035759C">
      <w:pPr>
        <w:spacing w:after="0" w:line="264" w:lineRule="auto"/>
        <w:ind w:left="0" w:right="119" w:firstLine="0"/>
        <w:jc w:val="left"/>
        <w:textAlignment w:val="baseline"/>
        <w:rPr>
          <w:rFonts w:asciiTheme="majorBidi" w:hAnsiTheme="majorBidi" w:cstheme="majorBidi"/>
          <w:sz w:val="22"/>
        </w:rPr>
      </w:pPr>
    </w:p>
    <w:p w14:paraId="0E360BBA"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611A3E9B" w14:textId="61690882"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15785F16" w14:textId="61832D82"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0075B3D7" w14:textId="37ADA0E0"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1B016FDE" w14:textId="0B8CA24E"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2D3B418F"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279DDA10" w14:textId="062C9D78"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78A1A8C8" w14:textId="291DC3C1" w:rsidR="00ED7B99" w:rsidRDefault="00ED7B99" w:rsidP="0035759C">
      <w:pPr>
        <w:spacing w:after="0" w:line="240" w:lineRule="auto"/>
        <w:ind w:left="360" w:right="0" w:firstLine="0"/>
        <w:jc w:val="left"/>
        <w:textAlignment w:val="baseline"/>
        <w:rPr>
          <w:rFonts w:asciiTheme="majorBidi" w:hAnsiTheme="majorBidi" w:cstheme="majorBidi"/>
          <w:color w:val="auto"/>
          <w:sz w:val="22"/>
        </w:rPr>
      </w:pPr>
    </w:p>
    <w:p w14:paraId="75EB9C33" w14:textId="551D7708"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66C3F20" w14:textId="696B5311"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555E9089" w14:textId="7616BA1E"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0EF0470" w14:textId="33A3F2D8"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3A81BCA" w14:textId="457D9ABA"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7EA5A76F" w14:textId="010239E4"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4D738332" w14:textId="2D1A80EA"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CD061DA" w14:textId="153BC924"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1A027BF" w14:textId="3A8549AC"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26681F1C" w14:textId="5C4D3904"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199123CD" w14:textId="35B77923"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5AAEF62D" w14:textId="130FDA3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23332E4" w14:textId="451273CD"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FF16B97" w14:textId="49D2C9A5"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68E957C" w14:textId="45EEC64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74396CFA" w14:textId="7E71A3C2"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8A44DBA" w14:textId="17769086"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A9318E8" w14:textId="4145C4B3"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2C97E13E" w14:textId="7F092B12"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1DC64947" w14:textId="51686C1B"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2E081B6E" w14:textId="7BA99F48"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5508C29" w14:textId="0DD1512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2230828" w14:textId="25799FF4"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45FA132E" w14:textId="2BAA38CD"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C51DA5A" w14:textId="1C5FA74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1CA1135B" w14:textId="32559F76"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19D33F45" w14:textId="7777777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4E914140" w14:textId="4B18DA7B" w:rsidR="00ED7B99" w:rsidRDefault="00ED7B99" w:rsidP="0035759C">
      <w:pPr>
        <w:spacing w:after="0" w:line="240" w:lineRule="auto"/>
        <w:ind w:left="360" w:right="0" w:firstLine="0"/>
        <w:jc w:val="left"/>
        <w:textAlignment w:val="baseline"/>
        <w:rPr>
          <w:rFonts w:asciiTheme="majorBidi" w:hAnsiTheme="majorBidi" w:cstheme="majorBidi"/>
          <w:color w:val="auto"/>
          <w:sz w:val="22"/>
        </w:rPr>
      </w:pPr>
    </w:p>
    <w:p w14:paraId="13827DD3" w14:textId="77777777" w:rsidR="00ED7B99" w:rsidRPr="0035759C" w:rsidRDefault="00ED7B99" w:rsidP="0035759C">
      <w:pPr>
        <w:spacing w:after="0" w:line="240" w:lineRule="auto"/>
        <w:ind w:left="360" w:right="0" w:firstLine="0"/>
        <w:jc w:val="left"/>
        <w:textAlignment w:val="baseline"/>
        <w:rPr>
          <w:rFonts w:asciiTheme="majorBidi" w:hAnsiTheme="majorBidi" w:cstheme="majorBidi"/>
          <w:color w:val="auto"/>
          <w:sz w:val="22"/>
        </w:rPr>
      </w:pPr>
    </w:p>
    <w:p w14:paraId="177FAD10" w14:textId="77777777" w:rsidR="00A57817" w:rsidRPr="00A57817" w:rsidRDefault="00A57817" w:rsidP="00A57817">
      <w:pPr>
        <w:spacing w:after="0" w:line="240" w:lineRule="auto"/>
        <w:ind w:left="0" w:right="0" w:firstLine="360"/>
        <w:jc w:val="left"/>
        <w:textAlignment w:val="baseline"/>
        <w:rPr>
          <w:rFonts w:asciiTheme="majorBidi" w:hAnsiTheme="majorBidi" w:cstheme="majorBidi"/>
          <w:color w:val="auto"/>
          <w:sz w:val="22"/>
        </w:rPr>
      </w:pPr>
    </w:p>
    <w:p w14:paraId="39DACA91" w14:textId="31BC0A7C" w:rsidR="008C185C" w:rsidRPr="00BD695B" w:rsidRDefault="008C185C" w:rsidP="00BD695B">
      <w:pPr>
        <w:pStyle w:val="ae"/>
        <w:numPr>
          <w:ilvl w:val="1"/>
          <w:numId w:val="53"/>
        </w:numPr>
        <w:spacing w:before="240" w:after="120" w:line="264" w:lineRule="auto"/>
        <w:ind w:right="0"/>
        <w:rPr>
          <w:rFonts w:asciiTheme="majorBidi" w:eastAsiaTheme="minorEastAsia" w:hAnsiTheme="majorBidi" w:cstheme="majorBidi"/>
          <w:b/>
          <w:bCs/>
          <w:color w:val="000000" w:themeColor="text1"/>
          <w:sz w:val="24"/>
          <w:szCs w:val="24"/>
          <w:lang w:bidi="ar-SA"/>
          <w:rPrChange w:id="611" w:author="Ahmad Mnasra" w:date="2017-01-20T11:15:00Z">
            <w:rPr>
              <w:rFonts w:asciiTheme="majorBidi" w:hAnsiTheme="majorBidi" w:cstheme="majorBidi"/>
              <w:b/>
              <w:bCs/>
              <w:color w:val="auto"/>
              <w:sz w:val="24"/>
              <w:szCs w:val="24"/>
            </w:rPr>
          </w:rPrChange>
        </w:rPr>
        <w:pPrChange w:id="612" w:author="Ahmad Mnasra" w:date="2017-01-20T11:15:00Z">
          <w:pPr>
            <w:pStyle w:val="ae"/>
            <w:numPr>
              <w:ilvl w:val="1"/>
              <w:numId w:val="60"/>
            </w:numPr>
            <w:spacing w:after="0" w:line="240" w:lineRule="auto"/>
            <w:ind w:left="360" w:right="0" w:hanging="360"/>
            <w:jc w:val="left"/>
            <w:textAlignment w:val="baseline"/>
          </w:pPr>
        </w:pPrChange>
      </w:pPr>
      <w:r w:rsidRPr="00BD695B">
        <w:rPr>
          <w:rFonts w:asciiTheme="majorBidi" w:eastAsiaTheme="minorEastAsia" w:hAnsiTheme="majorBidi" w:cstheme="majorBidi"/>
          <w:b/>
          <w:bCs/>
          <w:color w:val="000000" w:themeColor="text1"/>
          <w:sz w:val="24"/>
          <w:szCs w:val="24"/>
          <w:lang w:bidi="ar-SA"/>
          <w:rPrChange w:id="613" w:author="Ahmad Mnasra" w:date="2017-01-20T11:15:00Z">
            <w:rPr>
              <w:rFonts w:asciiTheme="majorBidi" w:eastAsiaTheme="minorEastAsia" w:hAnsiTheme="majorBidi" w:cstheme="majorBidi"/>
              <w:b/>
              <w:bCs/>
              <w:sz w:val="24"/>
              <w:szCs w:val="24"/>
              <w:lang w:bidi="ar-SA"/>
            </w:rPr>
          </w:rPrChange>
        </w:rPr>
        <w:lastRenderedPageBreak/>
        <w:t>Re-producing the spec of</w:t>
      </w:r>
      <w:r w:rsidR="00411C04" w:rsidRPr="00BD695B">
        <w:rPr>
          <w:rFonts w:asciiTheme="majorBidi" w:eastAsiaTheme="minorEastAsia" w:hAnsiTheme="majorBidi" w:cstheme="majorBidi"/>
          <w:b/>
          <w:bCs/>
          <w:color w:val="000000" w:themeColor="text1"/>
          <w:sz w:val="24"/>
          <w:szCs w:val="24"/>
          <w:lang w:bidi="ar-SA"/>
          <w:rPrChange w:id="614" w:author="Ahmad Mnasra" w:date="2017-01-20T11:15:00Z">
            <w:rPr>
              <w:rStyle w:val="a8"/>
            </w:rPr>
          </w:rPrChange>
        </w:rPr>
        <w:commentReference w:id="615"/>
      </w:r>
      <w:r w:rsidR="00020B7C" w:rsidRPr="00BD695B">
        <w:rPr>
          <w:rFonts w:asciiTheme="majorBidi" w:eastAsiaTheme="minorEastAsia" w:hAnsiTheme="majorBidi" w:cstheme="majorBidi"/>
          <w:b/>
          <w:bCs/>
          <w:color w:val="000000" w:themeColor="text1"/>
          <w:sz w:val="24"/>
          <w:szCs w:val="24"/>
          <w:lang w:bidi="ar-SA"/>
          <w:rPrChange w:id="616" w:author="Ahmad Mnasra" w:date="2017-01-20T11:15:00Z">
            <w:rPr>
              <w:rFonts w:asciiTheme="majorBidi" w:eastAsiaTheme="minorEastAsia" w:hAnsiTheme="majorBidi" w:cstheme="majorBidi"/>
              <w:b/>
              <w:bCs/>
              <w:sz w:val="24"/>
              <w:szCs w:val="24"/>
              <w:lang w:bidi="ar-SA"/>
            </w:rPr>
          </w:rPrChange>
        </w:rPr>
        <w:t xml:space="preserve"> “</w:t>
      </w:r>
      <w:del w:id="617" w:author="אלנה רווה" w:date="2017-01-17T12:46:00Z">
        <w:r w:rsidR="00020B7C" w:rsidRPr="00BD695B" w:rsidDel="00931A90">
          <w:rPr>
            <w:rFonts w:asciiTheme="majorBidi" w:eastAsiaTheme="minorEastAsia" w:hAnsiTheme="majorBidi" w:cstheme="majorBidi"/>
            <w:b/>
            <w:bCs/>
            <w:color w:val="000000" w:themeColor="text1"/>
            <w:sz w:val="24"/>
            <w:szCs w:val="24"/>
            <w:lang w:bidi="ar-SA"/>
            <w:rPrChange w:id="618" w:author="Ahmad Mnasra" w:date="2017-01-20T11:15:00Z">
              <w:rPr>
                <w:rFonts w:asciiTheme="majorBidi" w:eastAsiaTheme="minorEastAsia" w:hAnsiTheme="majorBidi" w:cstheme="majorBidi"/>
                <w:b/>
                <w:bCs/>
                <w:sz w:val="24"/>
                <w:szCs w:val="24"/>
                <w:lang w:bidi="ar-SA"/>
              </w:rPr>
            </w:rPrChange>
          </w:rPr>
          <w:delText>BOPO</w:delText>
        </w:r>
      </w:del>
      <w:ins w:id="619" w:author="אלנה רווה" w:date="2017-01-17T12:46:00Z">
        <w:r w:rsidR="00931A90" w:rsidRPr="00BD695B">
          <w:rPr>
            <w:rFonts w:asciiTheme="majorBidi" w:eastAsiaTheme="minorEastAsia" w:hAnsiTheme="majorBidi" w:cstheme="majorBidi"/>
            <w:b/>
            <w:bCs/>
            <w:color w:val="000000" w:themeColor="text1"/>
            <w:sz w:val="24"/>
            <w:szCs w:val="24"/>
            <w:lang w:bidi="ar-SA"/>
            <w:rPrChange w:id="620" w:author="Ahmad Mnasra" w:date="2017-01-20T11:15:00Z">
              <w:rPr>
                <w:rFonts w:asciiTheme="majorBidi" w:eastAsiaTheme="minorEastAsia" w:hAnsiTheme="majorBidi" w:cstheme="majorBidi"/>
                <w:b/>
                <w:bCs/>
                <w:sz w:val="24"/>
                <w:szCs w:val="24"/>
                <w:lang w:bidi="ar-SA"/>
              </w:rPr>
            </w:rPrChange>
          </w:rPr>
          <w:t>B</w:t>
        </w:r>
      </w:ins>
      <w:ins w:id="621" w:author="אלנה רווה" w:date="2017-01-17T12:48:00Z">
        <w:r w:rsidR="00F53041" w:rsidRPr="00BD695B">
          <w:rPr>
            <w:rFonts w:asciiTheme="majorBidi" w:eastAsiaTheme="minorEastAsia" w:hAnsiTheme="majorBidi" w:cstheme="majorBidi"/>
            <w:b/>
            <w:bCs/>
            <w:color w:val="000000" w:themeColor="text1"/>
            <w:sz w:val="24"/>
            <w:szCs w:val="24"/>
            <w:lang w:bidi="ar-SA"/>
            <w:rPrChange w:id="622" w:author="Ahmad Mnasra" w:date="2017-01-20T11:15:00Z">
              <w:rPr>
                <w:rFonts w:asciiTheme="majorBidi" w:eastAsiaTheme="minorEastAsia" w:hAnsiTheme="majorBidi" w:cstheme="majorBidi"/>
                <w:b/>
                <w:bCs/>
                <w:sz w:val="24"/>
                <w:szCs w:val="24"/>
                <w:lang w:bidi="ar-SA"/>
              </w:rPr>
            </w:rPrChange>
          </w:rPr>
          <w:t>o</w:t>
        </w:r>
      </w:ins>
      <w:ins w:id="623" w:author="אלנה רווה" w:date="2017-01-17T12:46:00Z">
        <w:r w:rsidR="00931A90" w:rsidRPr="00BD695B">
          <w:rPr>
            <w:rFonts w:asciiTheme="majorBidi" w:eastAsiaTheme="minorEastAsia" w:hAnsiTheme="majorBidi" w:cstheme="majorBidi"/>
            <w:b/>
            <w:bCs/>
            <w:color w:val="000000" w:themeColor="text1"/>
            <w:sz w:val="24"/>
            <w:szCs w:val="24"/>
            <w:lang w:bidi="ar-SA"/>
            <w:rPrChange w:id="624" w:author="Ahmad Mnasra" w:date="2017-01-20T11:15:00Z">
              <w:rPr>
                <w:rFonts w:asciiTheme="majorBidi" w:eastAsiaTheme="minorEastAsia" w:hAnsiTheme="majorBidi" w:cstheme="majorBidi"/>
                <w:b/>
                <w:bCs/>
                <w:sz w:val="24"/>
                <w:szCs w:val="24"/>
                <w:lang w:bidi="ar-SA"/>
              </w:rPr>
            </w:rPrChange>
          </w:rPr>
          <w:t>P</w:t>
        </w:r>
      </w:ins>
      <w:ins w:id="625" w:author="אלנה רווה" w:date="2017-01-17T12:48:00Z">
        <w:r w:rsidR="00F53041" w:rsidRPr="00BD695B">
          <w:rPr>
            <w:rFonts w:asciiTheme="majorBidi" w:eastAsiaTheme="minorEastAsia" w:hAnsiTheme="majorBidi" w:cstheme="majorBidi"/>
            <w:b/>
            <w:bCs/>
            <w:color w:val="000000" w:themeColor="text1"/>
            <w:sz w:val="24"/>
            <w:szCs w:val="24"/>
            <w:lang w:bidi="ar-SA"/>
            <w:rPrChange w:id="626" w:author="Ahmad Mnasra" w:date="2017-01-20T11:15:00Z">
              <w:rPr>
                <w:rFonts w:asciiTheme="majorBidi" w:eastAsiaTheme="minorEastAsia" w:hAnsiTheme="majorBidi" w:cstheme="majorBidi"/>
                <w:b/>
                <w:bCs/>
                <w:sz w:val="24"/>
                <w:szCs w:val="24"/>
                <w:lang w:bidi="ar-SA"/>
              </w:rPr>
            </w:rPrChange>
          </w:rPr>
          <w:t>o</w:t>
        </w:r>
      </w:ins>
      <w:r w:rsidR="00020B7C" w:rsidRPr="00BD695B">
        <w:rPr>
          <w:rFonts w:asciiTheme="majorBidi" w:eastAsiaTheme="minorEastAsia" w:hAnsiTheme="majorBidi" w:cstheme="majorBidi"/>
          <w:b/>
          <w:bCs/>
          <w:color w:val="000000" w:themeColor="text1"/>
          <w:sz w:val="24"/>
          <w:szCs w:val="24"/>
          <w:lang w:bidi="ar-SA"/>
          <w:rPrChange w:id="627" w:author="Ahmad Mnasra" w:date="2017-01-20T11:15:00Z">
            <w:rPr>
              <w:rFonts w:asciiTheme="majorBidi" w:eastAsiaTheme="minorEastAsia" w:hAnsiTheme="majorBidi" w:cstheme="majorBidi"/>
              <w:b/>
              <w:bCs/>
              <w:sz w:val="24"/>
              <w:szCs w:val="24"/>
              <w:lang w:bidi="ar-SA"/>
            </w:rPr>
          </w:rPrChange>
        </w:rPr>
        <w:t>”</w:t>
      </w:r>
    </w:p>
    <w:p w14:paraId="7801DB21" w14:textId="77777777" w:rsidR="008C185C" w:rsidRPr="00E91790" w:rsidRDefault="008C185C" w:rsidP="00F83A34">
      <w:pPr>
        <w:pStyle w:val="3"/>
        <w:numPr>
          <w:ilvl w:val="3"/>
          <w:numId w:val="60"/>
        </w:numPr>
        <w:spacing w:before="240" w:after="120" w:line="22" w:lineRule="atLeast"/>
        <w:ind w:left="1570"/>
        <w:rPr>
          <w:rFonts w:asciiTheme="majorBidi" w:hAnsiTheme="majorBidi" w:cstheme="majorBidi"/>
          <w:b w:val="0"/>
          <w:i w:val="0"/>
          <w:iCs/>
          <w:sz w:val="24"/>
          <w:szCs w:val="24"/>
        </w:rPr>
      </w:pPr>
      <w:r w:rsidRPr="00AC1FEB">
        <w:rPr>
          <w:rFonts w:asciiTheme="majorBidi" w:hAnsiTheme="majorBidi" w:cstheme="majorBidi"/>
          <w:sz w:val="22"/>
        </w:rPr>
        <w:tab/>
        <w:t>Main activity</w:t>
      </w:r>
    </w:p>
    <w:p w14:paraId="7A408BE7" w14:textId="77777777" w:rsidR="008C185C" w:rsidRPr="00AC1FEB" w:rsidRDefault="008C185C" w:rsidP="00C46DE0">
      <w:pPr>
        <w:spacing w:after="120" w:line="240" w:lineRule="auto"/>
        <w:ind w:right="120" w:firstLine="600"/>
        <w:jc w:val="left"/>
        <w:rPr>
          <w:rFonts w:asciiTheme="majorBidi" w:hAnsiTheme="majorBidi" w:cstheme="majorBidi"/>
          <w:i/>
          <w:iCs/>
          <w:sz w:val="22"/>
        </w:rPr>
      </w:pPr>
      <w:r w:rsidRPr="00AC1FEB">
        <w:rPr>
          <w:rFonts w:asciiTheme="majorBidi" w:hAnsiTheme="majorBidi" w:cstheme="majorBidi"/>
          <w:i/>
          <w:iCs/>
          <w:sz w:val="22"/>
        </w:rPr>
        <w:t>"...</w:t>
      </w:r>
    </w:p>
    <w:p w14:paraId="19441422" w14:textId="77777777" w:rsidR="008C185C" w:rsidRPr="00AC1FEB" w:rsidRDefault="008C185C" w:rsidP="00C46DE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Moderator + participant:</w:t>
      </w:r>
    </w:p>
    <w:p w14:paraId="63C50F87" w14:textId="77777777" w:rsidR="008C185C" w:rsidRPr="00AC1FEB" w:rsidRDefault="008C185C" w:rsidP="00C46DE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Description: The main screen of the application where the user can</w:t>
      </w:r>
    </w:p>
    <w:p w14:paraId="19F18A35" w14:textId="77777777" w:rsidR="008C185C" w:rsidRPr="00AC1FEB" w:rsidRDefault="008C185C" w:rsidP="00C46DE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choose what to do next (e.g. search, create new event, etc.).</w:t>
      </w:r>
    </w:p>
    <w:p w14:paraId="624FD6C3" w14:textId="77777777" w:rsidR="008C185C" w:rsidRPr="00AC1FEB" w:rsidRDefault="008C185C" w:rsidP="00C46DE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Input: The user chooses a desired option.</w:t>
      </w:r>
    </w:p>
    <w:p w14:paraId="2BEEE9EE" w14:textId="77777777" w:rsidR="008C185C" w:rsidRPr="00AC1FEB" w:rsidRDefault="008C185C" w:rsidP="00C46DE0">
      <w:pPr>
        <w:spacing w:after="120" w:line="240" w:lineRule="auto"/>
        <w:ind w:left="60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 Output: The user redirected to the suitable screen to her/his choice.</w:t>
      </w:r>
      <w:r w:rsidRPr="00AC1FEB">
        <w:rPr>
          <w:rFonts w:asciiTheme="majorBidi" w:hAnsiTheme="majorBidi" w:cstheme="majorBidi"/>
          <w:i/>
          <w:iCs/>
          <w:color w:val="auto"/>
          <w:sz w:val="24"/>
          <w:szCs w:val="24"/>
        </w:rPr>
        <w:t>"</w:t>
      </w:r>
    </w:p>
    <w:tbl>
      <w:tblPr>
        <w:tblStyle w:val="af"/>
        <w:tblW w:w="0" w:type="auto"/>
        <w:tblInd w:w="2280" w:type="dxa"/>
        <w:tblLook w:val="04A0" w:firstRow="1" w:lastRow="0" w:firstColumn="1" w:lastColumn="0" w:noHBand="0" w:noVBand="1"/>
      </w:tblPr>
      <w:tblGrid>
        <w:gridCol w:w="2866"/>
      </w:tblGrid>
      <w:tr w:rsidR="008C185C" w:rsidRPr="00AC1FEB" w14:paraId="66EA40A4" w14:textId="77777777" w:rsidTr="00483504">
        <w:tc>
          <w:tcPr>
            <w:tcW w:w="2618" w:type="dxa"/>
          </w:tcPr>
          <w:p w14:paraId="0791294E" w14:textId="77777777" w:rsidR="008C185C" w:rsidRPr="00AC1FEB" w:rsidRDefault="008C185C" w:rsidP="00C46DE0">
            <w:pPr>
              <w:spacing w:after="120" w:line="240" w:lineRule="auto"/>
              <w:ind w:left="0" w:right="120" w:firstLine="0"/>
              <w:jc w:val="left"/>
              <w:rPr>
                <w:rFonts w:asciiTheme="majorBidi" w:hAnsiTheme="majorBidi" w:cstheme="majorBidi"/>
                <w:color w:val="auto"/>
                <w:sz w:val="24"/>
                <w:szCs w:val="24"/>
              </w:rPr>
            </w:pPr>
            <w:r w:rsidRPr="00AC1FEB">
              <w:rPr>
                <w:rFonts w:asciiTheme="majorBidi" w:hAnsiTheme="majorBidi" w:cstheme="majorBidi"/>
              </w:rPr>
              <w:object w:dxaOrig="2550" w:dyaOrig="4680" w14:anchorId="09CC2707">
                <v:shape id="_x0000_i1049" type="#_x0000_t75" style="width:126.75pt;height:213.75pt" o:ole="">
                  <v:imagedata r:id="rId37" o:title=""/>
                </v:shape>
                <o:OLEObject Type="Embed" ProgID="PBrush" ShapeID="_x0000_i1049" DrawAspect="Content" ObjectID="_1546424955" r:id="rId38"/>
              </w:object>
            </w:r>
          </w:p>
        </w:tc>
      </w:tr>
      <w:tr w:rsidR="008C185C" w:rsidRPr="00AC1FEB" w14:paraId="0ABE321C" w14:textId="77777777" w:rsidTr="00483504">
        <w:tc>
          <w:tcPr>
            <w:tcW w:w="2618" w:type="dxa"/>
          </w:tcPr>
          <w:p w14:paraId="43BED355" w14:textId="2814E393" w:rsidR="008C185C" w:rsidRPr="00A57817" w:rsidRDefault="00A57817" w:rsidP="00A57817">
            <w:pPr>
              <w:spacing w:after="120" w:line="240" w:lineRule="auto"/>
              <w:ind w:left="0" w:right="120" w:firstLine="0"/>
              <w:jc w:val="center"/>
              <w:rPr>
                <w:rFonts w:asciiTheme="majorBidi" w:hAnsiTheme="majorBidi" w:cstheme="majorBidi"/>
                <w:i/>
                <w:iCs/>
                <w:color w:val="auto"/>
                <w:sz w:val="24"/>
                <w:szCs w:val="24"/>
              </w:rPr>
            </w:pPr>
            <w:r w:rsidRPr="00A57817">
              <w:rPr>
                <w:rFonts w:asciiTheme="majorBidi" w:hAnsiTheme="majorBidi" w:cstheme="majorBidi"/>
                <w:i/>
                <w:iCs/>
              </w:rPr>
              <w:t>Fig. 4</w:t>
            </w:r>
            <w:r w:rsidR="008C185C" w:rsidRPr="00A57817">
              <w:rPr>
                <w:rFonts w:asciiTheme="majorBidi" w:hAnsiTheme="majorBidi" w:cstheme="majorBidi"/>
                <w:i/>
                <w:iCs/>
              </w:rPr>
              <w:t>:</w:t>
            </w:r>
            <w:r w:rsidRPr="00A57817">
              <w:rPr>
                <w:rFonts w:asciiTheme="majorBidi" w:hAnsiTheme="majorBidi" w:cstheme="majorBidi"/>
                <w:i/>
                <w:iCs/>
              </w:rPr>
              <w:t xml:space="preserve"> </w:t>
            </w:r>
            <w:del w:id="628" w:author="אלנה רווה" w:date="2017-01-17T12:46:00Z">
              <w:r w:rsidRPr="00A57817" w:rsidDel="00931A90">
                <w:rPr>
                  <w:rFonts w:asciiTheme="majorBidi" w:hAnsiTheme="majorBidi" w:cstheme="majorBidi"/>
                  <w:i/>
                  <w:iCs/>
                </w:rPr>
                <w:delText>Bopo</w:delText>
              </w:r>
            </w:del>
            <w:ins w:id="629" w:author="אלנה רווה" w:date="2017-01-17T12:46:00Z">
              <w:r w:rsidR="00931A90">
                <w:rPr>
                  <w:rFonts w:asciiTheme="majorBidi" w:hAnsiTheme="majorBidi" w:cstheme="majorBidi"/>
                  <w:i/>
                  <w:iCs/>
                </w:rPr>
                <w:t>BoPo</w:t>
              </w:r>
            </w:ins>
            <w:r w:rsidRPr="00A57817">
              <w:rPr>
                <w:rFonts w:asciiTheme="majorBidi" w:hAnsiTheme="majorBidi" w:cstheme="majorBidi"/>
                <w:i/>
                <w:iCs/>
              </w:rPr>
              <w:t xml:space="preserve"> </w:t>
            </w:r>
            <w:r>
              <w:rPr>
                <w:rFonts w:asciiTheme="majorBidi" w:hAnsiTheme="majorBidi" w:cstheme="majorBidi"/>
                <w:i/>
                <w:iCs/>
              </w:rPr>
              <w:t>-</w:t>
            </w:r>
            <w:r w:rsidRPr="00A57817">
              <w:rPr>
                <w:rFonts w:asciiTheme="majorBidi" w:hAnsiTheme="majorBidi" w:cstheme="majorBidi"/>
                <w:i/>
                <w:iCs/>
              </w:rPr>
              <w:t xml:space="preserve">main Screen </w:t>
            </w:r>
          </w:p>
        </w:tc>
      </w:tr>
    </w:tbl>
    <w:p w14:paraId="3D950190" w14:textId="77777777" w:rsidR="008C185C" w:rsidRPr="00AC1FEB" w:rsidRDefault="008C185C" w:rsidP="00C46DE0">
      <w:pPr>
        <w:spacing w:after="120" w:line="240" w:lineRule="auto"/>
        <w:ind w:left="0" w:right="120" w:firstLine="0"/>
        <w:jc w:val="left"/>
        <w:rPr>
          <w:rFonts w:asciiTheme="majorBidi" w:hAnsiTheme="majorBidi" w:cstheme="majorBidi"/>
          <w:color w:val="auto"/>
          <w:sz w:val="24"/>
          <w:szCs w:val="24"/>
        </w:rPr>
      </w:pPr>
    </w:p>
    <w:p w14:paraId="1869BD4B" w14:textId="0F56161F" w:rsidR="008C185C" w:rsidRPr="00AC1FEB" w:rsidRDefault="008C185C" w:rsidP="00C6533A">
      <w:pPr>
        <w:spacing w:after="0" w:line="240" w:lineRule="auto"/>
        <w:ind w:left="0" w:right="120" w:firstLine="0"/>
        <w:jc w:val="left"/>
        <w:rPr>
          <w:rFonts w:asciiTheme="majorBidi" w:hAnsiTheme="majorBidi" w:cstheme="majorBidi"/>
          <w:color w:val="auto"/>
          <w:sz w:val="24"/>
          <w:szCs w:val="24"/>
        </w:rPr>
      </w:pPr>
      <w:r w:rsidRPr="00AC1FEB">
        <w:rPr>
          <w:rFonts w:asciiTheme="majorBidi" w:hAnsiTheme="majorBidi" w:cstheme="majorBidi"/>
          <w:color w:val="212121"/>
          <w:sz w:val="22"/>
          <w:shd w:val="clear" w:color="auto" w:fill="FFFFFF"/>
        </w:rPr>
        <w:t xml:space="preserve">As it was mentioned above in the </w:t>
      </w:r>
      <w:r w:rsidRPr="00AC1FEB">
        <w:rPr>
          <w:rFonts w:asciiTheme="majorBidi" w:hAnsiTheme="majorBidi" w:cstheme="majorBidi"/>
          <w:b/>
          <w:bCs/>
          <w:i/>
          <w:iCs/>
          <w:sz w:val="22"/>
        </w:rPr>
        <w:t>Main Activity</w:t>
      </w:r>
      <w:r w:rsidRPr="00AC1FEB">
        <w:rPr>
          <w:rFonts w:asciiTheme="majorBidi" w:hAnsiTheme="majorBidi" w:cstheme="majorBidi"/>
          <w:color w:val="212121"/>
          <w:sz w:val="22"/>
          <w:shd w:val="clear" w:color="auto" w:fill="FFFFFF"/>
        </w:rPr>
        <w:t xml:space="preserve"> spec of</w:t>
      </w:r>
      <w:r w:rsidRPr="00AC1FEB">
        <w:rPr>
          <w:rFonts w:asciiTheme="majorBidi" w:hAnsiTheme="majorBidi" w:cstheme="majorBidi"/>
          <w:sz w:val="22"/>
        </w:rPr>
        <w:t xml:space="preserve"> we should add three </w:t>
      </w:r>
      <w:r w:rsidR="0035759C" w:rsidRPr="00AC1FEB">
        <w:rPr>
          <w:rFonts w:asciiTheme="majorBidi" w:hAnsiTheme="majorBidi" w:cstheme="majorBidi"/>
          <w:sz w:val="22"/>
        </w:rPr>
        <w:t>elements:</w:t>
      </w:r>
    </w:p>
    <w:p w14:paraId="2B8FA0C4" w14:textId="1C25875B" w:rsidR="008C185C" w:rsidRPr="00AC1FEB" w:rsidRDefault="008C185C" w:rsidP="00C46DE0">
      <w:pPr>
        <w:numPr>
          <w:ilvl w:val="0"/>
          <w:numId w:val="31"/>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Create New Event - element </w:t>
      </w:r>
      <w:del w:id="630" w:author="adm" w:date="2017-01-18T18:18:00Z">
        <w:r w:rsidRPr="00AC1FEB" w:rsidDel="00D671C9">
          <w:rPr>
            <w:rFonts w:asciiTheme="majorBidi" w:hAnsiTheme="majorBidi" w:cstheme="majorBidi"/>
            <w:sz w:val="22"/>
          </w:rPr>
          <w:delText>type :</w:delText>
        </w:r>
      </w:del>
      <w:ins w:id="631" w:author="adm" w:date="2017-01-18T18:18:00Z">
        <w:r w:rsidR="00D671C9" w:rsidRPr="00AC1FEB">
          <w:rPr>
            <w:rFonts w:asciiTheme="majorBidi" w:hAnsiTheme="majorBidi" w:cstheme="majorBidi"/>
            <w:sz w:val="22"/>
          </w:rPr>
          <w:t>type:</w:t>
        </w:r>
      </w:ins>
      <w:r w:rsidRPr="00AC1FEB">
        <w:rPr>
          <w:rFonts w:asciiTheme="majorBidi" w:hAnsiTheme="majorBidi" w:cstheme="majorBidi"/>
          <w:sz w:val="22"/>
        </w:rPr>
        <w:t xml:space="preserve"> standard button </w:t>
      </w:r>
    </w:p>
    <w:p w14:paraId="401753B9" w14:textId="5DFD0DB3" w:rsidR="008C185C" w:rsidRPr="00AC1FEB" w:rsidRDefault="008C185C" w:rsidP="00C46DE0">
      <w:pPr>
        <w:numPr>
          <w:ilvl w:val="0"/>
          <w:numId w:val="31"/>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Show my </w:t>
      </w:r>
      <w:del w:id="632" w:author="adm" w:date="2017-01-18T18:14:00Z">
        <w:r w:rsidRPr="00AC1FEB" w:rsidDel="00D671C9">
          <w:rPr>
            <w:rFonts w:asciiTheme="majorBidi" w:hAnsiTheme="majorBidi" w:cstheme="majorBidi"/>
            <w:sz w:val="22"/>
          </w:rPr>
          <w:delText>events  -</w:delText>
        </w:r>
      </w:del>
      <w:ins w:id="633" w:author="adm" w:date="2017-01-18T18:14:00Z">
        <w:r w:rsidR="00D671C9" w:rsidRPr="00AC1FEB">
          <w:rPr>
            <w:rFonts w:asciiTheme="majorBidi" w:hAnsiTheme="majorBidi" w:cstheme="majorBidi"/>
            <w:sz w:val="22"/>
          </w:rPr>
          <w:t>events -</w:t>
        </w:r>
      </w:ins>
      <w:r w:rsidRPr="00AC1FEB">
        <w:rPr>
          <w:rFonts w:asciiTheme="majorBidi" w:hAnsiTheme="majorBidi" w:cstheme="majorBidi"/>
          <w:sz w:val="22"/>
        </w:rPr>
        <w:t xml:space="preserve"> element type : standard button </w:t>
      </w:r>
    </w:p>
    <w:p w14:paraId="59F3B5D9" w14:textId="4EEBA589" w:rsidR="008C185C" w:rsidRPr="00AC1FEB" w:rsidRDefault="008C185C" w:rsidP="00C46DE0">
      <w:pPr>
        <w:numPr>
          <w:ilvl w:val="0"/>
          <w:numId w:val="31"/>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Notification - element </w:t>
      </w:r>
      <w:del w:id="634" w:author="adm" w:date="2017-01-18T18:14:00Z">
        <w:r w:rsidRPr="00AC1FEB" w:rsidDel="00D671C9">
          <w:rPr>
            <w:rFonts w:asciiTheme="majorBidi" w:hAnsiTheme="majorBidi" w:cstheme="majorBidi"/>
            <w:sz w:val="22"/>
          </w:rPr>
          <w:delText>type :</w:delText>
        </w:r>
      </w:del>
      <w:ins w:id="635" w:author="adm" w:date="2017-01-18T18:14:00Z">
        <w:r w:rsidR="00D671C9" w:rsidRPr="00AC1FEB">
          <w:rPr>
            <w:rFonts w:asciiTheme="majorBidi" w:hAnsiTheme="majorBidi" w:cstheme="majorBidi"/>
            <w:sz w:val="22"/>
          </w:rPr>
          <w:t>type:</w:t>
        </w:r>
      </w:ins>
      <w:r w:rsidRPr="00AC1FEB">
        <w:rPr>
          <w:rFonts w:asciiTheme="majorBidi" w:hAnsiTheme="majorBidi" w:cstheme="majorBidi"/>
          <w:sz w:val="22"/>
        </w:rPr>
        <w:t xml:space="preserve"> standard button </w:t>
      </w:r>
    </w:p>
    <w:p w14:paraId="75943745"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5219526B" w14:textId="77777777" w:rsidR="008C185C" w:rsidRPr="00AC1FEB" w:rsidRDefault="008C185C" w:rsidP="00C46DE0">
      <w:pPr>
        <w:numPr>
          <w:ilvl w:val="0"/>
          <w:numId w:val="32"/>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 The user press on </w:t>
      </w:r>
      <w:r w:rsidRPr="00AC1FEB">
        <w:rPr>
          <w:rFonts w:asciiTheme="majorBidi" w:hAnsiTheme="majorBidi" w:cstheme="majorBidi"/>
          <w:b/>
          <w:bCs/>
          <w:i/>
          <w:iCs/>
          <w:sz w:val="22"/>
        </w:rPr>
        <w:t>"add screen"</w:t>
      </w:r>
      <w:r w:rsidRPr="00AC1FEB">
        <w:rPr>
          <w:rFonts w:asciiTheme="majorBidi" w:hAnsiTheme="majorBidi" w:cstheme="majorBidi"/>
          <w:b/>
          <w:bCs/>
          <w:sz w:val="22"/>
        </w:rPr>
        <w:t xml:space="preserve"> </w:t>
      </w:r>
      <w:r w:rsidRPr="00AC1FEB">
        <w:rPr>
          <w:rFonts w:asciiTheme="majorBidi" w:hAnsiTheme="majorBidi" w:cstheme="majorBidi"/>
          <w:sz w:val="22"/>
        </w:rPr>
        <w:t>button to add three screens: Create New Event, Show my events and Notification.</w:t>
      </w:r>
    </w:p>
    <w:p w14:paraId="307BB28E" w14:textId="672D7F5F" w:rsidR="008C185C" w:rsidRPr="00AC1FEB" w:rsidRDefault="008C185C" w:rsidP="00C46DE0">
      <w:pPr>
        <w:numPr>
          <w:ilvl w:val="0"/>
          <w:numId w:val="32"/>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an </w:t>
      </w:r>
      <w:del w:id="636" w:author="adm" w:date="2017-01-18T18:14:00Z">
        <w:r w:rsidRPr="00AC1FEB" w:rsidDel="00D671C9">
          <w:rPr>
            <w:rFonts w:asciiTheme="majorBidi" w:hAnsiTheme="majorBidi" w:cstheme="majorBidi"/>
            <w:sz w:val="22"/>
          </w:rPr>
          <w:delText>element  by</w:delText>
        </w:r>
      </w:del>
      <w:ins w:id="637" w:author="adm" w:date="2017-01-18T18:14:00Z">
        <w:r w:rsidR="00D671C9" w:rsidRPr="00AC1FEB">
          <w:rPr>
            <w:rFonts w:asciiTheme="majorBidi" w:hAnsiTheme="majorBidi" w:cstheme="majorBidi"/>
            <w:sz w:val="22"/>
          </w:rPr>
          <w:t>element by</w:t>
        </w:r>
      </w:ins>
      <w:r w:rsidRPr="00AC1FEB">
        <w:rPr>
          <w:rFonts w:asciiTheme="majorBidi" w:hAnsiTheme="majorBidi" w:cstheme="majorBidi"/>
          <w:sz w:val="22"/>
        </w:rPr>
        <w:t xml:space="preserve"> pressing on "</w:t>
      </w:r>
      <w:r w:rsidRPr="00AC1FEB">
        <w:rPr>
          <w:rFonts w:asciiTheme="majorBidi" w:hAnsiTheme="majorBidi" w:cstheme="majorBidi"/>
          <w:b/>
          <w:bCs/>
          <w:sz w:val="22"/>
        </w:rPr>
        <w:t xml:space="preserve">+" </w:t>
      </w:r>
      <w:r w:rsidRPr="00AC1FEB">
        <w:rPr>
          <w:rFonts w:asciiTheme="majorBidi" w:hAnsiTheme="majorBidi" w:cstheme="majorBidi"/>
          <w:sz w:val="22"/>
        </w:rPr>
        <w:t>button and choosing a type of element  by pressing on  </w:t>
      </w:r>
      <w:r w:rsidRPr="00AC1FEB">
        <w:rPr>
          <w:rFonts w:asciiTheme="majorBidi" w:hAnsiTheme="majorBidi" w:cstheme="majorBidi"/>
          <w:b/>
          <w:bCs/>
          <w:sz w:val="22"/>
        </w:rPr>
        <w:t xml:space="preserve">“standard button” . </w:t>
      </w:r>
      <w:r w:rsidRPr="00AC1FEB">
        <w:rPr>
          <w:rFonts w:asciiTheme="majorBidi" w:hAnsiTheme="majorBidi" w:cstheme="majorBidi"/>
          <w:color w:val="auto"/>
          <w:sz w:val="22"/>
        </w:rPr>
        <w:t>she/he</w:t>
      </w:r>
      <w:r w:rsidRPr="00E91790">
        <w:rPr>
          <w:rFonts w:asciiTheme="majorBidi" w:hAnsiTheme="majorBidi" w:cstheme="majorBidi"/>
          <w:color w:val="auto"/>
          <w:sz w:val="22"/>
        </w:rPr>
        <w:t xml:space="preserve"> </w:t>
      </w:r>
      <w:r w:rsidRPr="00AC1FEB">
        <w:rPr>
          <w:rFonts w:asciiTheme="majorBidi" w:hAnsiTheme="majorBidi" w:cstheme="majorBidi"/>
          <w:sz w:val="22"/>
        </w:rPr>
        <w:t>defines the following:</w:t>
      </w:r>
      <w:r w:rsidRPr="00AC1FEB">
        <w:rPr>
          <w:rFonts w:asciiTheme="majorBidi" w:hAnsiTheme="majorBidi" w:cstheme="majorBidi"/>
          <w:b/>
          <w:bCs/>
          <w:sz w:val="22"/>
        </w:rPr>
        <w:t xml:space="preserve"> </w:t>
      </w:r>
      <w:r w:rsidRPr="00AC1FEB">
        <w:rPr>
          <w:rFonts w:asciiTheme="majorBidi" w:hAnsiTheme="majorBidi" w:cstheme="majorBidi"/>
          <w:sz w:val="22"/>
        </w:rPr>
        <w:t> </w:t>
      </w:r>
    </w:p>
    <w:p w14:paraId="147DC9B4" w14:textId="77777777" w:rsidR="008C185C" w:rsidRPr="00AC1FEB" w:rsidRDefault="008C185C" w:rsidP="00C46DE0">
      <w:pPr>
        <w:numPr>
          <w:ilvl w:val="1"/>
          <w:numId w:val="33"/>
        </w:numPr>
        <w:spacing w:after="0" w:line="240" w:lineRule="auto"/>
        <w:ind w:left="1440" w:right="120" w:hanging="360"/>
        <w:jc w:val="left"/>
        <w:textAlignment w:val="baseline"/>
        <w:rPr>
          <w:rFonts w:asciiTheme="majorBidi" w:hAnsiTheme="majorBidi" w:cstheme="majorBidi"/>
          <w:sz w:val="22"/>
        </w:rPr>
      </w:pPr>
      <w:r w:rsidRPr="00AC1FEB">
        <w:rPr>
          <w:rFonts w:asciiTheme="majorBidi" w:hAnsiTheme="majorBidi" w:cstheme="majorBidi"/>
          <w:b/>
          <w:bCs/>
          <w:sz w:val="22"/>
        </w:rPr>
        <w:t xml:space="preserve">name </w:t>
      </w:r>
      <w:r w:rsidRPr="00AC1FEB">
        <w:rPr>
          <w:rFonts w:asciiTheme="majorBidi" w:hAnsiTheme="majorBidi" w:cstheme="majorBidi"/>
          <w:sz w:val="22"/>
        </w:rPr>
        <w:t>of the button “Create New Event”.</w:t>
      </w:r>
    </w:p>
    <w:p w14:paraId="38AFC93F" w14:textId="454A4AC0" w:rsidR="008C185C" w:rsidRDefault="008C185C" w:rsidP="00C46DE0">
      <w:pPr>
        <w:numPr>
          <w:ilvl w:val="1"/>
          <w:numId w:val="33"/>
        </w:numPr>
        <w:spacing w:after="0" w:line="240" w:lineRule="auto"/>
        <w:ind w:left="1440" w:right="120" w:hanging="360"/>
        <w:jc w:val="left"/>
        <w:textAlignment w:val="baseline"/>
        <w:rPr>
          <w:rFonts w:asciiTheme="majorBidi" w:hAnsiTheme="majorBidi" w:cstheme="majorBidi"/>
          <w:sz w:val="22"/>
        </w:rPr>
      </w:pPr>
      <w:r w:rsidRPr="00AC1FEB">
        <w:rPr>
          <w:rFonts w:asciiTheme="majorBidi" w:hAnsiTheme="majorBidi" w:cstheme="majorBidi"/>
          <w:b/>
          <w:bCs/>
          <w:sz w:val="22"/>
        </w:rPr>
        <w:t xml:space="preserve">move </w:t>
      </w:r>
      <w:del w:id="638" w:author="adm" w:date="2017-01-18T18:14:00Z">
        <w:r w:rsidRPr="00AC1FEB" w:rsidDel="00D671C9">
          <w:rPr>
            <w:rFonts w:asciiTheme="majorBidi" w:hAnsiTheme="majorBidi" w:cstheme="majorBidi"/>
            <w:b/>
            <w:bCs/>
            <w:sz w:val="22"/>
          </w:rPr>
          <w:delText>to</w:delText>
        </w:r>
        <w:r w:rsidRPr="00AC1FEB" w:rsidDel="00D671C9">
          <w:rPr>
            <w:rFonts w:asciiTheme="majorBidi" w:hAnsiTheme="majorBidi" w:cstheme="majorBidi"/>
            <w:sz w:val="22"/>
          </w:rPr>
          <w:delText xml:space="preserve"> :</w:delText>
        </w:r>
      </w:del>
      <w:ins w:id="639" w:author="adm" w:date="2017-01-18T18:14:00Z">
        <w:r w:rsidR="00D671C9" w:rsidRPr="00AC1FEB">
          <w:rPr>
            <w:rFonts w:asciiTheme="majorBidi" w:hAnsiTheme="majorBidi" w:cstheme="majorBidi"/>
            <w:b/>
            <w:bCs/>
            <w:sz w:val="22"/>
          </w:rPr>
          <w:t>to</w:t>
        </w:r>
        <w:r w:rsidR="00D671C9" w:rsidRPr="00AC1FEB">
          <w:rPr>
            <w:rFonts w:asciiTheme="majorBidi" w:hAnsiTheme="majorBidi" w:cstheme="majorBidi"/>
            <w:sz w:val="22"/>
          </w:rPr>
          <w:t>:</w:t>
        </w:r>
      </w:ins>
      <w:r w:rsidRPr="00AC1FEB">
        <w:rPr>
          <w:rFonts w:asciiTheme="majorBidi" w:hAnsiTheme="majorBidi" w:cstheme="majorBidi"/>
          <w:sz w:val="22"/>
        </w:rPr>
        <w:t xml:space="preserve"> "Create New Event" screen</w:t>
      </w:r>
    </w:p>
    <w:p w14:paraId="07E53E72" w14:textId="77777777" w:rsidR="00A86E70" w:rsidRPr="00AC1FEB" w:rsidRDefault="00A86E70" w:rsidP="00A86E70">
      <w:pPr>
        <w:spacing w:after="0" w:line="240" w:lineRule="auto"/>
        <w:ind w:left="1440" w:right="120" w:firstLine="0"/>
        <w:jc w:val="left"/>
        <w:textAlignment w:val="baseline"/>
        <w:rPr>
          <w:rFonts w:asciiTheme="majorBidi" w:hAnsiTheme="majorBidi" w:cstheme="majorBidi"/>
          <w:sz w:val="22"/>
        </w:rPr>
      </w:pPr>
    </w:p>
    <w:p w14:paraId="4AC83AF8" w14:textId="77777777" w:rsidR="008C185C" w:rsidRDefault="008C185C" w:rsidP="00C46DE0">
      <w:pPr>
        <w:numPr>
          <w:ilvl w:val="0"/>
          <w:numId w:val="33"/>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user then adds the </w:t>
      </w:r>
      <w:r w:rsidRPr="00AC1FEB">
        <w:rPr>
          <w:rFonts w:asciiTheme="majorBidi" w:hAnsiTheme="majorBidi" w:cstheme="majorBidi"/>
          <w:color w:val="212121"/>
          <w:sz w:val="22"/>
          <w:shd w:val="clear" w:color="auto" w:fill="FFFFFF"/>
        </w:rPr>
        <w:t>remaining elements (</w:t>
      </w:r>
      <w:r w:rsidRPr="00AC1FEB">
        <w:rPr>
          <w:rFonts w:asciiTheme="majorBidi" w:hAnsiTheme="majorBidi" w:cstheme="majorBidi"/>
          <w:sz w:val="22"/>
        </w:rPr>
        <w:t>Show my events and Notification</w:t>
      </w:r>
      <w:r w:rsidRPr="00AC1FEB">
        <w:rPr>
          <w:rFonts w:asciiTheme="majorBidi" w:hAnsiTheme="majorBidi" w:cstheme="majorBidi"/>
          <w:color w:val="212121"/>
          <w:sz w:val="22"/>
          <w:shd w:val="clear" w:color="auto" w:fill="FFFFFF"/>
        </w:rPr>
        <w:t xml:space="preserve">) in the same way. </w:t>
      </w:r>
    </w:p>
    <w:p w14:paraId="76A924DD" w14:textId="77777777" w:rsidR="00625A70" w:rsidRDefault="00625A70" w:rsidP="00625A70">
      <w:pPr>
        <w:spacing w:after="0" w:line="240" w:lineRule="auto"/>
        <w:ind w:left="0" w:right="120" w:firstLine="0"/>
        <w:jc w:val="left"/>
        <w:textAlignment w:val="baseline"/>
        <w:rPr>
          <w:rFonts w:asciiTheme="majorBidi" w:hAnsiTheme="majorBidi" w:cstheme="majorBidi"/>
          <w:sz w:val="22"/>
        </w:rPr>
      </w:pPr>
    </w:p>
    <w:p w14:paraId="37648DFC" w14:textId="77777777" w:rsidR="00A86E70" w:rsidRPr="00AC1FEB" w:rsidRDefault="00A86E70" w:rsidP="00A86E70">
      <w:pPr>
        <w:spacing w:after="0" w:line="240" w:lineRule="auto"/>
        <w:ind w:left="720" w:right="120" w:firstLine="0"/>
        <w:jc w:val="left"/>
        <w:textAlignment w:val="baseline"/>
        <w:rPr>
          <w:rFonts w:asciiTheme="majorBidi" w:hAnsiTheme="majorBidi" w:cstheme="majorBidi"/>
          <w:color w:val="0000FF"/>
          <w:sz w:val="22"/>
        </w:rPr>
      </w:pPr>
    </w:p>
    <w:p w14:paraId="0A1B63F7" w14:textId="77777777" w:rsidR="00A86E70" w:rsidRPr="00AC1FEB" w:rsidRDefault="00A86E70" w:rsidP="00C46DE0">
      <w:pPr>
        <w:spacing w:after="0" w:line="240" w:lineRule="auto"/>
        <w:ind w:left="0" w:right="120" w:firstLine="0"/>
        <w:jc w:val="left"/>
        <w:rPr>
          <w:rFonts w:asciiTheme="majorBidi" w:hAnsiTheme="majorBidi" w:cstheme="majorBidi"/>
          <w:color w:val="auto"/>
          <w:sz w:val="24"/>
          <w:szCs w:val="24"/>
        </w:rPr>
      </w:pPr>
    </w:p>
    <w:p w14:paraId="3B8CE433"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271B5212"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5E283256" w14:textId="77777777" w:rsidR="008C185C" w:rsidRDefault="008C185C" w:rsidP="00C46DE0">
      <w:pPr>
        <w:spacing w:line="240" w:lineRule="auto"/>
        <w:ind w:left="0" w:right="120" w:firstLine="0"/>
        <w:jc w:val="left"/>
        <w:rPr>
          <w:rFonts w:asciiTheme="majorBidi" w:hAnsiTheme="majorBidi" w:cstheme="majorBidi"/>
          <w:color w:val="auto"/>
          <w:sz w:val="24"/>
          <w:szCs w:val="24"/>
        </w:rPr>
      </w:pPr>
    </w:p>
    <w:p w14:paraId="305806A0" w14:textId="4EAD41A2" w:rsidR="008C185C" w:rsidRDefault="008C185C" w:rsidP="00C46DE0">
      <w:pPr>
        <w:spacing w:line="240" w:lineRule="auto"/>
        <w:ind w:left="0" w:right="120" w:firstLine="0"/>
        <w:jc w:val="left"/>
        <w:rPr>
          <w:rFonts w:asciiTheme="majorBidi" w:hAnsiTheme="majorBidi" w:cstheme="majorBidi"/>
          <w:color w:val="auto"/>
          <w:sz w:val="24"/>
          <w:szCs w:val="24"/>
        </w:rPr>
      </w:pPr>
    </w:p>
    <w:p w14:paraId="67BBD1B2" w14:textId="76FEE0A4" w:rsidR="002F7451" w:rsidRDefault="002F7451" w:rsidP="00C46DE0">
      <w:pPr>
        <w:spacing w:line="240" w:lineRule="auto"/>
        <w:ind w:left="0" w:right="120" w:firstLine="0"/>
        <w:jc w:val="left"/>
        <w:rPr>
          <w:rFonts w:asciiTheme="majorBidi" w:hAnsiTheme="majorBidi" w:cstheme="majorBidi"/>
          <w:color w:val="auto"/>
          <w:sz w:val="24"/>
          <w:szCs w:val="24"/>
        </w:rPr>
      </w:pPr>
    </w:p>
    <w:p w14:paraId="2AFCE851" w14:textId="2EA43737" w:rsidR="002F7451" w:rsidRDefault="002F7451" w:rsidP="00C46DE0">
      <w:pPr>
        <w:spacing w:line="240" w:lineRule="auto"/>
        <w:ind w:left="0" w:right="120" w:firstLine="0"/>
        <w:jc w:val="left"/>
        <w:rPr>
          <w:rFonts w:asciiTheme="majorBidi" w:hAnsiTheme="majorBidi" w:cstheme="majorBidi"/>
          <w:color w:val="auto"/>
          <w:sz w:val="24"/>
          <w:szCs w:val="24"/>
        </w:rPr>
      </w:pPr>
    </w:p>
    <w:p w14:paraId="6CE704F5" w14:textId="77777777" w:rsidR="002F7451" w:rsidRPr="00AC1FEB" w:rsidRDefault="002F7451" w:rsidP="00C46DE0">
      <w:pPr>
        <w:spacing w:line="240" w:lineRule="auto"/>
        <w:ind w:left="0" w:right="120" w:firstLine="0"/>
        <w:jc w:val="left"/>
        <w:rPr>
          <w:rFonts w:asciiTheme="majorBidi" w:hAnsiTheme="majorBidi" w:cstheme="majorBidi"/>
          <w:color w:val="auto"/>
          <w:sz w:val="24"/>
          <w:szCs w:val="24"/>
        </w:rPr>
      </w:pPr>
    </w:p>
    <w:p w14:paraId="3C0301F7" w14:textId="77777777" w:rsidR="008C185C" w:rsidRPr="00AC1FEB" w:rsidRDefault="008C185C" w:rsidP="00C46DE0">
      <w:pPr>
        <w:pStyle w:val="3"/>
        <w:numPr>
          <w:ilvl w:val="3"/>
          <w:numId w:val="49"/>
        </w:numPr>
        <w:spacing w:before="240" w:after="120" w:line="22" w:lineRule="atLeast"/>
        <w:rPr>
          <w:rFonts w:asciiTheme="majorBidi" w:hAnsiTheme="majorBidi" w:cstheme="majorBidi"/>
          <w:iCs/>
          <w:sz w:val="24"/>
          <w:szCs w:val="24"/>
        </w:rPr>
      </w:pPr>
      <w:r w:rsidRPr="00AC1FEB">
        <w:rPr>
          <w:rFonts w:asciiTheme="majorBidi" w:hAnsiTheme="majorBidi" w:cstheme="majorBidi"/>
          <w:iCs/>
          <w:sz w:val="24"/>
          <w:szCs w:val="24"/>
        </w:rPr>
        <w:t>Create New Event activity:</w:t>
      </w:r>
    </w:p>
    <w:p w14:paraId="5A6F3267" w14:textId="77777777" w:rsidR="008C185C" w:rsidRPr="00AC1FEB" w:rsidRDefault="008C185C" w:rsidP="00C46DE0">
      <w:pPr>
        <w:spacing w:line="240" w:lineRule="auto"/>
        <w:ind w:left="0" w:right="120" w:firstLine="0"/>
        <w:jc w:val="left"/>
        <w:rPr>
          <w:rFonts w:asciiTheme="majorBidi" w:hAnsiTheme="majorBidi" w:cstheme="majorBidi"/>
          <w:color w:val="auto"/>
          <w:sz w:val="24"/>
          <w:szCs w:val="24"/>
        </w:rPr>
      </w:pPr>
    </w:p>
    <w:p w14:paraId="76ED72CE"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"Moderator + participant:</w:t>
      </w:r>
    </w:p>
    <w:p w14:paraId="0E5A3D6D"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Description: The user creates new event. Upon creating the event the user</w:t>
      </w:r>
    </w:p>
    <w:p w14:paraId="36F34A5A"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becomes the moderator of the event.</w:t>
      </w:r>
    </w:p>
    <w:p w14:paraId="2E782AAD"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Input: Category, title, description, date and time, Ack is needed (yes/no),</w:t>
      </w:r>
    </w:p>
    <w:p w14:paraId="5309E95E"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more details (optional), maximum number of participants (optional), save</w:t>
      </w:r>
    </w:p>
    <w:p w14:paraId="3E4A8FAB"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the event.</w:t>
      </w:r>
    </w:p>
    <w:p w14:paraId="4D7668C3"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Output: If the user didn’t fill one or more of the mandatory fields, a pop</w:t>
      </w:r>
    </w:p>
    <w:p w14:paraId="529DF248"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up message with a request to correct the suitable field(s) will appear.</w:t>
      </w:r>
    </w:p>
    <w:p w14:paraId="10648E26"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Otherwise, if the maximum number of participants is less than one, an</w:t>
      </w:r>
    </w:p>
    <w:p w14:paraId="7CAE010C" w14:textId="44761541"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 xml:space="preserve">error message will appear. Upon pressing the save </w:t>
      </w:r>
      <w:del w:id="640" w:author="adm" w:date="2017-01-18T18:14:00Z">
        <w:r w:rsidRPr="00AC1FEB" w:rsidDel="00D671C9">
          <w:rPr>
            <w:rFonts w:asciiTheme="majorBidi" w:hAnsiTheme="majorBidi" w:cstheme="majorBidi"/>
            <w:i/>
            <w:iCs/>
            <w:sz w:val="22"/>
          </w:rPr>
          <w:delText>button</w:delText>
        </w:r>
      </w:del>
      <w:ins w:id="641" w:author="adm" w:date="2017-01-18T18:14:00Z">
        <w:r w:rsidR="00D671C9" w:rsidRPr="00AC1FEB">
          <w:rPr>
            <w:rFonts w:asciiTheme="majorBidi" w:hAnsiTheme="majorBidi" w:cstheme="majorBidi"/>
            <w:i/>
            <w:iCs/>
            <w:sz w:val="22"/>
          </w:rPr>
          <w:t>button,</w:t>
        </w:r>
      </w:ins>
      <w:r w:rsidRPr="00AC1FEB">
        <w:rPr>
          <w:rFonts w:asciiTheme="majorBidi" w:hAnsiTheme="majorBidi" w:cstheme="majorBidi"/>
          <w:i/>
          <w:iCs/>
          <w:sz w:val="22"/>
        </w:rPr>
        <w:t xml:space="preserve"> the user will be</w:t>
      </w:r>
    </w:p>
    <w:p w14:paraId="3A6B20DF" w14:textId="77777777" w:rsidR="008C185C"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directed to the Main screen.”</w:t>
      </w:r>
    </w:p>
    <w:p w14:paraId="4E96FC38" w14:textId="77777777" w:rsidR="00F83A34" w:rsidRDefault="00F83A34" w:rsidP="00C46DE0">
      <w:pPr>
        <w:spacing w:after="120" w:line="240" w:lineRule="auto"/>
        <w:ind w:left="0" w:right="120" w:firstLine="0"/>
        <w:jc w:val="left"/>
        <w:rPr>
          <w:rFonts w:asciiTheme="majorBidi" w:hAnsiTheme="majorBidi" w:cstheme="majorBidi"/>
          <w:i/>
          <w:iCs/>
          <w:color w:val="auto"/>
          <w:sz w:val="24"/>
          <w:szCs w:val="24"/>
        </w:rPr>
      </w:pPr>
    </w:p>
    <w:p w14:paraId="3802C507" w14:textId="77777777" w:rsidR="00F83A34" w:rsidRDefault="00F83A34" w:rsidP="00C46DE0">
      <w:pPr>
        <w:spacing w:after="120" w:line="240" w:lineRule="auto"/>
        <w:ind w:left="0" w:right="120" w:firstLine="0"/>
        <w:jc w:val="left"/>
        <w:rPr>
          <w:noProof/>
        </w:rPr>
      </w:pPr>
    </w:p>
    <w:p w14:paraId="0DD0775A" w14:textId="117F7BE2" w:rsidR="00F83A34" w:rsidRPr="00AC1FEB" w:rsidRDefault="00F83A34" w:rsidP="00C46DE0">
      <w:pPr>
        <w:spacing w:after="120" w:line="240" w:lineRule="auto"/>
        <w:ind w:left="0" w:right="120" w:firstLine="0"/>
        <w:jc w:val="left"/>
        <w:rPr>
          <w:rFonts w:asciiTheme="majorBidi" w:hAnsiTheme="majorBidi" w:cstheme="majorBidi"/>
          <w:i/>
          <w:iCs/>
          <w:color w:val="auto"/>
          <w:sz w:val="24"/>
          <w:szCs w:val="24"/>
        </w:rPr>
      </w:pPr>
      <w:r>
        <w:rPr>
          <w:noProof/>
          <w:lang w:bidi="ar-SA"/>
        </w:rPr>
        <w:drawing>
          <wp:inline distT="0" distB="0" distL="0" distR="0" wp14:anchorId="62C04BD1" wp14:editId="0941633C">
            <wp:extent cx="2247900" cy="350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734" t="23116" r="47521" b="21340"/>
                    <a:stretch/>
                  </pic:blipFill>
                  <pic:spPr bwMode="auto">
                    <a:xfrm>
                      <a:off x="0" y="0"/>
                      <a:ext cx="2247900" cy="3505200"/>
                    </a:xfrm>
                    <a:prstGeom prst="rect">
                      <a:avLst/>
                    </a:prstGeom>
                    <a:ln>
                      <a:noFill/>
                    </a:ln>
                    <a:extLst>
                      <a:ext uri="{53640926-AAD7-44D8-BBD7-CCE9431645EC}">
                        <a14:shadowObscured xmlns:a14="http://schemas.microsoft.com/office/drawing/2010/main"/>
                      </a:ext>
                    </a:extLst>
                  </pic:spPr>
                </pic:pic>
              </a:graphicData>
            </a:graphic>
          </wp:inline>
        </w:drawing>
      </w:r>
    </w:p>
    <w:p w14:paraId="3A23D3F1" w14:textId="77777777" w:rsidR="0035759C" w:rsidRDefault="0035759C" w:rsidP="00C46DE0">
      <w:pPr>
        <w:spacing w:after="0" w:line="240" w:lineRule="auto"/>
        <w:ind w:left="0" w:right="120" w:firstLine="0"/>
        <w:jc w:val="left"/>
        <w:rPr>
          <w:rFonts w:asciiTheme="majorBidi" w:hAnsiTheme="majorBidi" w:cstheme="majorBidi"/>
          <w:color w:val="auto"/>
          <w:sz w:val="24"/>
          <w:szCs w:val="24"/>
        </w:rPr>
      </w:pPr>
    </w:p>
    <w:p w14:paraId="2C32637E" w14:textId="16619F2A"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r w:rsidRPr="00E91790">
        <w:rPr>
          <w:rFonts w:asciiTheme="majorBidi" w:hAnsiTheme="majorBidi" w:cstheme="majorBidi"/>
          <w:color w:val="auto"/>
          <w:sz w:val="22"/>
          <w:shd w:val="clear" w:color="auto" w:fill="FFFFFF"/>
        </w:rPr>
        <w:t xml:space="preserve">the spec of screen </w:t>
      </w:r>
      <w:r w:rsidRPr="00E91790">
        <w:rPr>
          <w:rFonts w:asciiTheme="majorBidi" w:hAnsiTheme="majorBidi" w:cstheme="majorBidi"/>
          <w:b/>
          <w:bCs/>
          <w:i/>
          <w:iCs/>
          <w:color w:val="auto"/>
          <w:sz w:val="22"/>
        </w:rPr>
        <w:t>Create New Event activity</w:t>
      </w:r>
      <w:r w:rsidRPr="00E91790">
        <w:rPr>
          <w:rFonts w:asciiTheme="majorBidi" w:hAnsiTheme="majorBidi" w:cstheme="majorBidi"/>
          <w:color w:val="auto"/>
          <w:sz w:val="22"/>
        </w:rPr>
        <w:t>:</w:t>
      </w:r>
      <w:r w:rsidRPr="00E91790">
        <w:rPr>
          <w:rFonts w:asciiTheme="majorBidi" w:hAnsiTheme="majorBidi" w:cstheme="majorBidi"/>
          <w:b/>
          <w:bCs/>
          <w:i/>
          <w:iCs/>
          <w:color w:val="auto"/>
          <w:sz w:val="22"/>
        </w:rPr>
        <w:t xml:space="preserve"> </w:t>
      </w:r>
      <w:r w:rsidRPr="00E91790">
        <w:rPr>
          <w:rFonts w:asciiTheme="majorBidi" w:hAnsiTheme="majorBidi" w:cstheme="majorBidi"/>
          <w:color w:val="auto"/>
          <w:sz w:val="22"/>
        </w:rPr>
        <w:t xml:space="preserve"> we should add </w:t>
      </w:r>
      <w:r w:rsidRPr="0042507A">
        <w:rPr>
          <w:rFonts w:asciiTheme="majorBidi" w:hAnsiTheme="majorBidi" w:cstheme="majorBidi"/>
          <w:color w:val="auto"/>
          <w:sz w:val="22"/>
        </w:rPr>
        <w:t>these elements</w:t>
      </w:r>
      <w:r w:rsidRPr="00E91790">
        <w:rPr>
          <w:rFonts w:asciiTheme="majorBidi" w:hAnsiTheme="majorBidi" w:cstheme="majorBidi"/>
          <w:color w:val="auto"/>
          <w:sz w:val="22"/>
        </w:rPr>
        <w:t xml:space="preserve"> </w:t>
      </w:r>
      <w:r w:rsidRPr="00E91790">
        <w:rPr>
          <w:rFonts w:asciiTheme="majorBidi" w:hAnsiTheme="majorBidi" w:cstheme="majorBidi"/>
          <w:color w:val="auto"/>
          <w:sz w:val="22"/>
          <w:shd w:val="clear" w:color="auto" w:fill="FFFFFF"/>
        </w:rPr>
        <w:t>as follows:</w:t>
      </w:r>
    </w:p>
    <w:p w14:paraId="241F9DC9" w14:textId="77777777"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Category -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List </w:t>
      </w:r>
    </w:p>
    <w:p w14:paraId="6BF4E6A8" w14:textId="3ECB16E3"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42507A">
        <w:rPr>
          <w:rFonts w:asciiTheme="majorBidi" w:hAnsiTheme="majorBidi" w:cstheme="majorBidi"/>
          <w:color w:val="auto"/>
          <w:sz w:val="22"/>
        </w:rPr>
        <w:t>title -</w:t>
      </w:r>
      <w:r w:rsidRPr="00E91790">
        <w:rPr>
          <w:rFonts w:asciiTheme="majorBidi" w:hAnsiTheme="majorBidi" w:cstheme="majorBidi"/>
          <w:color w:val="auto"/>
          <w:sz w:val="22"/>
        </w:rPr>
        <w:t xml:space="preserv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del w:id="642" w:author="adm" w:date="2017-01-18T17:07:00Z">
        <w:r w:rsidRPr="00E91790" w:rsidDel="0054741D">
          <w:rPr>
            <w:rFonts w:asciiTheme="majorBidi" w:hAnsiTheme="majorBidi" w:cstheme="majorBidi"/>
            <w:color w:val="auto"/>
            <w:sz w:val="22"/>
          </w:rPr>
          <w:delText>defined/undefined</w:delText>
        </w:r>
      </w:del>
      <w:ins w:id="643" w:author="adm" w:date="2017-01-18T17:07:00Z">
        <w:r w:rsidR="0054741D">
          <w:rPr>
            <w:rFonts w:asciiTheme="majorBidi" w:hAnsiTheme="majorBidi" w:cstheme="majorBidi"/>
            <w:color w:val="auto"/>
            <w:sz w:val="22"/>
          </w:rPr>
          <w:t xml:space="preserve">Empty/Not Empty </w:t>
        </w:r>
      </w:ins>
    </w:p>
    <w:p w14:paraId="2D41B58A" w14:textId="1039C7C7"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description-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del w:id="644" w:author="adm" w:date="2017-01-18T17:07:00Z">
        <w:r w:rsidRPr="00E91790" w:rsidDel="0054741D">
          <w:rPr>
            <w:rFonts w:asciiTheme="majorBidi" w:hAnsiTheme="majorBidi" w:cstheme="majorBidi"/>
            <w:color w:val="auto"/>
            <w:sz w:val="22"/>
          </w:rPr>
          <w:delText>defined/undefined</w:delText>
        </w:r>
      </w:del>
      <w:ins w:id="645" w:author="adm" w:date="2017-01-18T17:07:00Z">
        <w:r w:rsidR="0054741D">
          <w:rPr>
            <w:rFonts w:asciiTheme="majorBidi" w:hAnsiTheme="majorBidi" w:cstheme="majorBidi"/>
            <w:color w:val="auto"/>
            <w:sz w:val="22"/>
          </w:rPr>
          <w:t xml:space="preserve">Empty/Not Empty </w:t>
        </w:r>
      </w:ins>
    </w:p>
    <w:p w14:paraId="4CDE485F" w14:textId="13B1D172"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date-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del w:id="646" w:author="adm" w:date="2017-01-18T17:07:00Z">
        <w:r w:rsidRPr="00E91790" w:rsidDel="0054741D">
          <w:rPr>
            <w:rFonts w:asciiTheme="majorBidi" w:hAnsiTheme="majorBidi" w:cstheme="majorBidi"/>
            <w:color w:val="auto"/>
            <w:sz w:val="22"/>
          </w:rPr>
          <w:delText>defined/undefined</w:delText>
        </w:r>
      </w:del>
      <w:ins w:id="647" w:author="adm" w:date="2017-01-18T17:07:00Z">
        <w:r w:rsidR="0054741D">
          <w:rPr>
            <w:rFonts w:asciiTheme="majorBidi" w:hAnsiTheme="majorBidi" w:cstheme="majorBidi"/>
            <w:color w:val="auto"/>
            <w:sz w:val="22"/>
          </w:rPr>
          <w:t xml:space="preserve">Empty/Not Empty </w:t>
        </w:r>
      </w:ins>
    </w:p>
    <w:p w14:paraId="068B4B2B" w14:textId="27BCC613"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time-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del w:id="648" w:author="adm" w:date="2017-01-18T17:07:00Z">
        <w:r w:rsidRPr="00E91790" w:rsidDel="0054741D">
          <w:rPr>
            <w:rFonts w:asciiTheme="majorBidi" w:hAnsiTheme="majorBidi" w:cstheme="majorBidi"/>
            <w:color w:val="auto"/>
            <w:sz w:val="22"/>
          </w:rPr>
          <w:delText>defined/undefined</w:delText>
        </w:r>
      </w:del>
      <w:ins w:id="649" w:author="adm" w:date="2017-01-18T17:07:00Z">
        <w:r w:rsidR="0054741D">
          <w:rPr>
            <w:rFonts w:asciiTheme="majorBidi" w:hAnsiTheme="majorBidi" w:cstheme="majorBidi"/>
            <w:color w:val="auto"/>
            <w:sz w:val="22"/>
          </w:rPr>
          <w:t xml:space="preserve">Empty/Not Empty </w:t>
        </w:r>
      </w:ins>
      <w:r w:rsidRPr="00E91790">
        <w:rPr>
          <w:rFonts w:asciiTheme="majorBidi" w:hAnsiTheme="majorBidi" w:cstheme="majorBidi"/>
          <w:color w:val="auto"/>
          <w:sz w:val="22"/>
        </w:rPr>
        <w:t xml:space="preserve"> </w:t>
      </w:r>
    </w:p>
    <w:p w14:paraId="28CF5E41" w14:textId="32E00FA1"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del w:id="650" w:author="adm" w:date="2017-01-18T18:14:00Z">
        <w:r w:rsidRPr="00E91790" w:rsidDel="00D671C9">
          <w:rPr>
            <w:rFonts w:asciiTheme="majorBidi" w:hAnsiTheme="majorBidi" w:cstheme="majorBidi"/>
            <w:color w:val="auto"/>
            <w:sz w:val="22"/>
          </w:rPr>
          <w:lastRenderedPageBreak/>
          <w:delText>Ack  -</w:delText>
        </w:r>
      </w:del>
      <w:ins w:id="651" w:author="adm" w:date="2017-01-18T18:14:00Z">
        <w:r w:rsidR="00D671C9" w:rsidRPr="00E91790">
          <w:rPr>
            <w:rFonts w:asciiTheme="majorBidi" w:hAnsiTheme="majorBidi" w:cstheme="majorBidi"/>
            <w:color w:val="auto"/>
            <w:sz w:val="22"/>
          </w:rPr>
          <w:t>Ack -</w:t>
        </w:r>
      </w:ins>
      <w:r w:rsidRPr="00E91790">
        <w:rPr>
          <w:rFonts w:asciiTheme="majorBidi" w:hAnsiTheme="majorBidi" w:cstheme="majorBidi"/>
          <w:color w:val="auto"/>
          <w:sz w:val="22"/>
        </w:rPr>
        <w:t xml:space="preserve"> element </w:t>
      </w:r>
      <w:del w:id="652" w:author="adm" w:date="2017-01-18T18:14:00Z">
        <w:r w:rsidRPr="00E91790" w:rsidDel="00D671C9">
          <w:rPr>
            <w:rFonts w:asciiTheme="majorBidi" w:hAnsiTheme="majorBidi" w:cstheme="majorBidi"/>
            <w:color w:val="auto"/>
            <w:sz w:val="22"/>
          </w:rPr>
          <w:delText>type :On</w:delText>
        </w:r>
      </w:del>
      <w:ins w:id="653" w:author="adm" w:date="2017-01-18T18:14:00Z">
        <w:r w:rsidR="00D671C9" w:rsidRPr="00E91790">
          <w:rPr>
            <w:rFonts w:asciiTheme="majorBidi" w:hAnsiTheme="majorBidi" w:cstheme="majorBidi"/>
            <w:color w:val="auto"/>
            <w:sz w:val="22"/>
          </w:rPr>
          <w:t>type: On</w:t>
        </w:r>
      </w:ins>
      <w:r w:rsidRPr="00E91790">
        <w:rPr>
          <w:rFonts w:asciiTheme="majorBidi" w:hAnsiTheme="majorBidi" w:cstheme="majorBidi"/>
          <w:color w:val="auto"/>
          <w:sz w:val="22"/>
        </w:rPr>
        <w:t>-Off</w:t>
      </w:r>
    </w:p>
    <w:p w14:paraId="365FAED8" w14:textId="77777777" w:rsidR="008C185C" w:rsidRPr="00E91790" w:rsidRDefault="008C185C" w:rsidP="00C46DE0">
      <w:pPr>
        <w:numPr>
          <w:ilvl w:val="0"/>
          <w:numId w:val="38"/>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save-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standard button</w:t>
      </w:r>
    </w:p>
    <w:p w14:paraId="0FC35609" w14:textId="77777777" w:rsidR="008C185C" w:rsidRPr="00E91790" w:rsidRDefault="008C185C" w:rsidP="00C46DE0">
      <w:pPr>
        <w:numPr>
          <w:ilvl w:val="0"/>
          <w:numId w:val="38"/>
        </w:numPr>
        <w:spacing w:after="12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cancel-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standard button</w:t>
      </w:r>
    </w:p>
    <w:p w14:paraId="53C84846"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45897754" w14:textId="77777777" w:rsidR="008C185C" w:rsidRPr="00AC1FEB" w:rsidRDefault="008C185C" w:rsidP="00C46DE0">
      <w:pPr>
        <w:spacing w:after="12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i/>
          <w:iCs/>
          <w:color w:val="434343"/>
          <w:sz w:val="22"/>
        </w:rPr>
        <w:t xml:space="preserve">“Input: Category, title, description, date and time, Ack is needed (yes/no), more details (optional), maximum number of participants (optional), save the event.” </w:t>
      </w:r>
    </w:p>
    <w:p w14:paraId="45B39972" w14:textId="110639C0" w:rsidR="008C185C" w:rsidRPr="00AC1FEB" w:rsidRDefault="008C185C" w:rsidP="00C46DE0">
      <w:pPr>
        <w:numPr>
          <w:ilvl w:val="0"/>
          <w:numId w:val="39"/>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 Category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w:t>
      </w:r>
      <w:del w:id="654" w:author="adm" w:date="2017-01-18T18:14:00Z">
        <w:r w:rsidRPr="00AC1FEB" w:rsidDel="00D671C9">
          <w:rPr>
            <w:rFonts w:asciiTheme="majorBidi" w:hAnsiTheme="majorBidi" w:cstheme="majorBidi"/>
            <w:sz w:val="22"/>
          </w:rPr>
          <w:delText xml:space="preserve">in </w:delText>
        </w:r>
        <w:r w:rsidRPr="00AC1FEB" w:rsidDel="00D671C9">
          <w:rPr>
            <w:rFonts w:asciiTheme="majorBidi" w:hAnsiTheme="majorBidi" w:cstheme="majorBidi"/>
            <w:color w:val="212121"/>
            <w:sz w:val="22"/>
            <w:shd w:val="clear" w:color="auto" w:fill="FFFFFF"/>
          </w:rPr>
          <w:delText> </w:delText>
        </w:r>
        <w:r w:rsidRPr="00AC1FEB" w:rsidDel="00D671C9">
          <w:rPr>
            <w:rFonts w:asciiTheme="majorBidi" w:hAnsiTheme="majorBidi" w:cstheme="majorBidi"/>
            <w:b/>
            <w:bCs/>
            <w:i/>
            <w:iCs/>
            <w:sz w:val="22"/>
          </w:rPr>
          <w:delText>Create</w:delText>
        </w:r>
      </w:del>
      <w:ins w:id="655" w:author="adm" w:date="2017-01-18T18:14:00Z">
        <w:r w:rsidR="00D671C9" w:rsidRPr="00AC1FEB">
          <w:rPr>
            <w:rFonts w:asciiTheme="majorBidi" w:hAnsiTheme="majorBidi" w:cstheme="majorBidi"/>
            <w:sz w:val="22"/>
          </w:rPr>
          <w:t xml:space="preserve">in </w:t>
        </w:r>
        <w:r w:rsidR="00D671C9" w:rsidRPr="00AC1FEB">
          <w:rPr>
            <w:rFonts w:asciiTheme="majorBidi" w:hAnsiTheme="majorBidi" w:cstheme="majorBidi"/>
            <w:color w:val="212121"/>
            <w:sz w:val="22"/>
            <w:shd w:val="clear" w:color="auto" w:fill="FFFFFF"/>
          </w:rPr>
          <w:t>Create</w:t>
        </w:r>
      </w:ins>
      <w:r w:rsidRPr="00AC1FEB">
        <w:rPr>
          <w:rFonts w:asciiTheme="majorBidi" w:hAnsiTheme="majorBidi" w:cstheme="majorBidi"/>
          <w:b/>
          <w:bCs/>
          <w:i/>
          <w:iCs/>
          <w:sz w:val="22"/>
        </w:rPr>
        <w:t xml:space="preserve"> New Event </w:t>
      </w:r>
      <w:r w:rsidRPr="00AC1FEB">
        <w:rPr>
          <w:rFonts w:asciiTheme="majorBidi" w:hAnsiTheme="majorBidi" w:cstheme="majorBidi"/>
          <w:b/>
          <w:bCs/>
          <w:sz w:val="22"/>
        </w:rPr>
        <w:t>screen</w:t>
      </w:r>
      <w:r w:rsidRPr="00AC1FEB">
        <w:rPr>
          <w:rFonts w:asciiTheme="majorBidi" w:hAnsiTheme="majorBidi" w:cstheme="majorBidi"/>
          <w:sz w:val="22"/>
        </w:rPr>
        <w:t xml:space="preserve"> and  chooses a  type of element  by pressing on “</w:t>
      </w:r>
      <w:r w:rsidRPr="00AC1FEB">
        <w:rPr>
          <w:rFonts w:asciiTheme="majorBidi" w:hAnsiTheme="majorBidi" w:cstheme="majorBidi"/>
          <w:b/>
          <w:bCs/>
          <w:i/>
          <w:iCs/>
          <w:sz w:val="22"/>
        </w:rPr>
        <w:t xml:space="preserve">List”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defines the following:</w:t>
      </w:r>
      <w:r w:rsidRPr="00AC1FEB">
        <w:rPr>
          <w:rFonts w:asciiTheme="majorBidi" w:hAnsiTheme="majorBidi" w:cstheme="majorBidi"/>
          <w:b/>
          <w:bCs/>
          <w:sz w:val="22"/>
        </w:rPr>
        <w:t xml:space="preserve"> </w:t>
      </w:r>
      <w:r w:rsidRPr="00AC1FEB">
        <w:rPr>
          <w:rFonts w:asciiTheme="majorBidi" w:hAnsiTheme="majorBidi" w:cstheme="majorBidi"/>
          <w:sz w:val="22"/>
        </w:rPr>
        <w:t> </w:t>
      </w:r>
    </w:p>
    <w:p w14:paraId="161292A4" w14:textId="77777777" w:rsidR="008C185C" w:rsidRPr="00AC1FEB" w:rsidRDefault="008C185C" w:rsidP="00C46DE0">
      <w:pPr>
        <w:numPr>
          <w:ilvl w:val="1"/>
          <w:numId w:val="40"/>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i/>
          <w:iCs/>
          <w:sz w:val="22"/>
        </w:rPr>
        <w:t xml:space="preserve">name of element: </w:t>
      </w:r>
      <w:r w:rsidRPr="00AC1FEB">
        <w:rPr>
          <w:rFonts w:asciiTheme="majorBidi" w:hAnsiTheme="majorBidi" w:cstheme="majorBidi"/>
          <w:sz w:val="22"/>
        </w:rPr>
        <w:t>Category  </w:t>
      </w:r>
    </w:p>
    <w:p w14:paraId="61906A74" w14:textId="3CBFC81D" w:rsidR="008C185C" w:rsidRPr="00AC1FEB" w:rsidRDefault="0035759C" w:rsidP="00C46DE0">
      <w:pPr>
        <w:numPr>
          <w:ilvl w:val="1"/>
          <w:numId w:val="40"/>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i/>
          <w:iCs/>
          <w:sz w:val="22"/>
        </w:rPr>
        <w:t>values:</w:t>
      </w:r>
      <w:r w:rsidR="008C185C" w:rsidRPr="00AC1FEB">
        <w:rPr>
          <w:rFonts w:asciiTheme="majorBidi" w:hAnsiTheme="majorBidi" w:cstheme="majorBidi"/>
          <w:b/>
          <w:bCs/>
          <w:i/>
          <w:iCs/>
          <w:sz w:val="22"/>
        </w:rPr>
        <w:t xml:space="preserve"> </w:t>
      </w:r>
      <w:r w:rsidR="008C185C" w:rsidRPr="00AC1FEB">
        <w:rPr>
          <w:rFonts w:asciiTheme="majorBidi" w:hAnsiTheme="majorBidi" w:cstheme="majorBidi"/>
          <w:sz w:val="22"/>
        </w:rPr>
        <w:t xml:space="preserve"> the user defines the values that will be in this list such </w:t>
      </w:r>
      <w:del w:id="656" w:author="adm" w:date="2017-01-18T18:15:00Z">
        <w:r w:rsidR="008C185C" w:rsidRPr="00AC1FEB" w:rsidDel="00D671C9">
          <w:rPr>
            <w:rFonts w:asciiTheme="majorBidi" w:hAnsiTheme="majorBidi" w:cstheme="majorBidi"/>
            <w:sz w:val="22"/>
          </w:rPr>
          <w:delText>as :</w:delText>
        </w:r>
      </w:del>
      <w:ins w:id="657" w:author="adm" w:date="2017-01-18T18:15:00Z">
        <w:r w:rsidR="00D671C9" w:rsidRPr="00AC1FEB">
          <w:rPr>
            <w:rFonts w:asciiTheme="majorBidi" w:hAnsiTheme="majorBidi" w:cstheme="majorBidi"/>
            <w:sz w:val="22"/>
          </w:rPr>
          <w:t>as:</w:t>
        </w:r>
      </w:ins>
      <w:r w:rsidR="008C185C" w:rsidRPr="00AC1FEB">
        <w:rPr>
          <w:rFonts w:asciiTheme="majorBidi" w:hAnsiTheme="majorBidi" w:cstheme="majorBidi"/>
          <w:sz w:val="22"/>
        </w:rPr>
        <w:t xml:space="preserve"> Study, eat and drink ,concerts, sports and convernation . </w:t>
      </w:r>
    </w:p>
    <w:p w14:paraId="7C50CBEA" w14:textId="77777777" w:rsidR="008C185C" w:rsidRDefault="008C185C" w:rsidP="00C46DE0">
      <w:pPr>
        <w:numPr>
          <w:ilvl w:val="1"/>
          <w:numId w:val="40"/>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 xml:space="preserve">the user chooses default value from this list such as </w:t>
      </w:r>
      <w:r w:rsidRPr="00AC1FEB">
        <w:rPr>
          <w:rFonts w:asciiTheme="majorBidi" w:hAnsiTheme="majorBidi" w:cstheme="majorBidi"/>
          <w:b/>
          <w:bCs/>
          <w:i/>
          <w:iCs/>
          <w:sz w:val="22"/>
        </w:rPr>
        <w:t>“study”.</w:t>
      </w:r>
    </w:p>
    <w:p w14:paraId="49C009C3" w14:textId="77777777" w:rsidR="00A86E70" w:rsidRDefault="00A86E70" w:rsidP="00A86E70">
      <w:pPr>
        <w:spacing w:after="0" w:line="240" w:lineRule="auto"/>
        <w:ind w:left="0" w:right="120" w:firstLine="0"/>
        <w:jc w:val="left"/>
        <w:textAlignment w:val="baseline"/>
        <w:rPr>
          <w:rFonts w:asciiTheme="majorBidi" w:hAnsiTheme="majorBidi" w:cstheme="majorBidi"/>
          <w:b/>
          <w:bCs/>
          <w:sz w:val="22"/>
        </w:rPr>
      </w:pPr>
    </w:p>
    <w:p w14:paraId="42ABBFCD"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51E9F59C"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17804F38" w14:textId="1007A192" w:rsidR="008C185C" w:rsidRPr="00AC1FEB" w:rsidRDefault="008C185C" w:rsidP="00C46DE0">
      <w:pPr>
        <w:numPr>
          <w:ilvl w:val="0"/>
          <w:numId w:val="41"/>
        </w:numPr>
        <w:spacing w:after="0" w:line="264" w:lineRule="auto"/>
        <w:ind w:left="0" w:right="119" w:firstLine="0"/>
        <w:jc w:val="left"/>
        <w:textAlignment w:val="baseline"/>
        <w:rPr>
          <w:rFonts w:asciiTheme="majorBidi" w:hAnsiTheme="majorBidi" w:cstheme="majorBidi"/>
          <w:sz w:val="22"/>
        </w:rPr>
      </w:pPr>
      <w:r w:rsidRPr="00AC1FEB">
        <w:rPr>
          <w:rFonts w:asciiTheme="majorBidi" w:hAnsiTheme="majorBidi" w:cstheme="majorBidi"/>
          <w:sz w:val="22"/>
        </w:rPr>
        <w:t>The user adds elements title, description, date and time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 </w:t>
      </w:r>
      <w:r w:rsidRPr="00AC1FEB">
        <w:rPr>
          <w:rFonts w:asciiTheme="majorBidi" w:hAnsiTheme="majorBidi" w:cstheme="majorBidi"/>
          <w:b/>
          <w:bCs/>
          <w:i/>
          <w:iCs/>
          <w:sz w:val="22"/>
        </w:rPr>
        <w:t xml:space="preserve">Create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and chooses the  type of element  by pressing on  </w:t>
      </w:r>
      <w:r w:rsidRPr="00AC1FEB">
        <w:rPr>
          <w:rFonts w:asciiTheme="majorBidi" w:hAnsiTheme="majorBidi" w:cstheme="majorBidi"/>
          <w:b/>
          <w:bCs/>
          <w:sz w:val="22"/>
        </w:rPr>
        <w:t>“</w:t>
      </w:r>
      <w:del w:id="658" w:author="adm" w:date="2017-01-18T17:07:00Z">
        <w:r w:rsidRPr="00AC1FEB" w:rsidDel="0054741D">
          <w:rPr>
            <w:rFonts w:asciiTheme="majorBidi" w:hAnsiTheme="majorBidi" w:cstheme="majorBidi"/>
            <w:b/>
            <w:bCs/>
            <w:sz w:val="22"/>
          </w:rPr>
          <w:delText>defined/undefined</w:delText>
        </w:r>
      </w:del>
      <w:ins w:id="659" w:author="adm" w:date="2017-01-18T17:07:00Z">
        <w:r w:rsidR="0054741D">
          <w:rPr>
            <w:rFonts w:asciiTheme="majorBidi" w:hAnsiTheme="majorBidi" w:cstheme="majorBidi"/>
            <w:b/>
            <w:bCs/>
            <w:sz w:val="22"/>
          </w:rPr>
          <w:t xml:space="preserve">Empty/Not Empty </w:t>
        </w:r>
      </w:ins>
      <w:r w:rsidRPr="00AC1FEB">
        <w:rPr>
          <w:rFonts w:asciiTheme="majorBidi" w:hAnsiTheme="majorBidi" w:cstheme="majorBidi"/>
          <w:b/>
          <w:bCs/>
          <w:sz w:val="22"/>
        </w:rPr>
        <w:t xml:space="preserve">”.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 xml:space="preserve">defines for elements as following: </w:t>
      </w:r>
    </w:p>
    <w:p w14:paraId="306BE040" w14:textId="379C0253" w:rsidR="008C185C" w:rsidRPr="00AC1FEB" w:rsidRDefault="008C185C" w:rsidP="00A86E70">
      <w:pPr>
        <w:numPr>
          <w:ilvl w:val="1"/>
          <w:numId w:val="42"/>
        </w:numPr>
        <w:spacing w:after="0" w:line="264" w:lineRule="auto"/>
        <w:ind w:left="0" w:right="119" w:firstLine="0"/>
        <w:jc w:val="left"/>
        <w:textAlignment w:val="baseline"/>
        <w:rPr>
          <w:rFonts w:asciiTheme="majorBidi" w:hAnsiTheme="majorBidi" w:cstheme="majorBidi"/>
          <w:sz w:val="22"/>
        </w:rPr>
      </w:pPr>
      <w:r w:rsidRPr="00AC1FEB">
        <w:rPr>
          <w:rFonts w:asciiTheme="majorBidi" w:hAnsiTheme="majorBidi" w:cstheme="majorBidi"/>
          <w:b/>
          <w:bCs/>
          <w:i/>
          <w:iCs/>
          <w:sz w:val="22"/>
        </w:rPr>
        <w:t xml:space="preserve">Element </w:t>
      </w:r>
      <w:del w:id="660" w:author="adm" w:date="2017-01-18T18:15:00Z">
        <w:r w:rsidRPr="00AC1FEB" w:rsidDel="00D671C9">
          <w:rPr>
            <w:rFonts w:asciiTheme="majorBidi" w:hAnsiTheme="majorBidi" w:cstheme="majorBidi"/>
            <w:b/>
            <w:bCs/>
            <w:i/>
            <w:iCs/>
            <w:sz w:val="22"/>
          </w:rPr>
          <w:delText xml:space="preserve">name </w:delText>
        </w:r>
        <w:r w:rsidRPr="00AC1FEB" w:rsidDel="00D671C9">
          <w:rPr>
            <w:rFonts w:asciiTheme="majorBidi" w:hAnsiTheme="majorBidi" w:cstheme="majorBidi"/>
            <w:b/>
            <w:bCs/>
            <w:sz w:val="22"/>
          </w:rPr>
          <w:delText>:</w:delText>
        </w:r>
      </w:del>
      <w:ins w:id="661" w:author="adm" w:date="2017-01-18T18:15:00Z">
        <w:r w:rsidR="00D671C9" w:rsidRPr="00AC1FEB">
          <w:rPr>
            <w:rFonts w:asciiTheme="majorBidi" w:hAnsiTheme="majorBidi" w:cstheme="majorBidi"/>
            <w:b/>
            <w:bCs/>
            <w:i/>
            <w:iCs/>
            <w:sz w:val="22"/>
          </w:rPr>
          <w:t>name:</w:t>
        </w:r>
      </w:ins>
      <w:r w:rsidRPr="00AC1FEB">
        <w:rPr>
          <w:rFonts w:asciiTheme="majorBidi" w:hAnsiTheme="majorBidi" w:cstheme="majorBidi"/>
          <w:b/>
          <w:bCs/>
          <w:sz w:val="22"/>
        </w:rPr>
        <w:t xml:space="preserve"> </w:t>
      </w:r>
      <w:r w:rsidRPr="00AC1FEB">
        <w:rPr>
          <w:rFonts w:asciiTheme="majorBidi" w:hAnsiTheme="majorBidi" w:cstheme="majorBidi"/>
          <w:sz w:val="22"/>
        </w:rPr>
        <w:t xml:space="preserve">the user enters a name such as a </w:t>
      </w:r>
      <w:r w:rsidR="00A86E70">
        <w:rPr>
          <w:rFonts w:asciiTheme="majorBidi" w:hAnsiTheme="majorBidi" w:cstheme="majorBidi"/>
          <w:b/>
          <w:bCs/>
          <w:i/>
          <w:iCs/>
          <w:sz w:val="22"/>
        </w:rPr>
        <w:t>"description"</w:t>
      </w:r>
      <w:r w:rsidRPr="00AC1FEB">
        <w:rPr>
          <w:rFonts w:asciiTheme="majorBidi" w:hAnsiTheme="majorBidi" w:cstheme="majorBidi"/>
          <w:b/>
          <w:bCs/>
          <w:i/>
          <w:iCs/>
          <w:sz w:val="22"/>
        </w:rPr>
        <w:t xml:space="preserve"> </w:t>
      </w:r>
      <w:r w:rsidRPr="00AC1FEB">
        <w:rPr>
          <w:rFonts w:asciiTheme="majorBidi" w:hAnsiTheme="majorBidi" w:cstheme="majorBidi"/>
          <w:sz w:val="22"/>
        </w:rPr>
        <w:t>.</w:t>
      </w:r>
    </w:p>
    <w:p w14:paraId="3586C6FA" w14:textId="77777777" w:rsidR="008C185C" w:rsidRDefault="008C185C" w:rsidP="00C46DE0">
      <w:pPr>
        <w:numPr>
          <w:ilvl w:val="1"/>
          <w:numId w:val="42"/>
        </w:numPr>
        <w:spacing w:after="0" w:line="264" w:lineRule="auto"/>
        <w:ind w:left="0" w:right="119" w:firstLine="0"/>
        <w:jc w:val="left"/>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 xml:space="preserve">the user chooses a default value such as: </w:t>
      </w:r>
      <w:r w:rsidRPr="00AC1FEB">
        <w:rPr>
          <w:rFonts w:asciiTheme="majorBidi" w:hAnsiTheme="majorBidi" w:cstheme="majorBidi"/>
          <w:b/>
          <w:bCs/>
          <w:i/>
          <w:iCs/>
          <w:sz w:val="22"/>
        </w:rPr>
        <w:t>undefined</w:t>
      </w:r>
      <w:r w:rsidRPr="00AC1FEB">
        <w:rPr>
          <w:rFonts w:asciiTheme="majorBidi" w:hAnsiTheme="majorBidi" w:cstheme="majorBidi"/>
          <w:sz w:val="22"/>
        </w:rPr>
        <w:t>.</w:t>
      </w:r>
    </w:p>
    <w:p w14:paraId="0E8C227D"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3113DBB2" w14:textId="0F2B4CA9" w:rsidR="008C185C" w:rsidRPr="00AC1FEB" w:rsidRDefault="008C185C" w:rsidP="00C46DE0">
      <w:pPr>
        <w:numPr>
          <w:ilvl w:val="0"/>
          <w:numId w:val="43"/>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“Ack”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Create</w:t>
      </w:r>
      <w:r w:rsidRPr="00AC1FEB">
        <w:rPr>
          <w:rFonts w:asciiTheme="majorBidi" w:hAnsiTheme="majorBidi" w:cstheme="majorBidi"/>
          <w:b/>
          <w:bCs/>
          <w:i/>
          <w:iCs/>
          <w:sz w:val="22"/>
        </w:rPr>
        <w:t xml:space="preserv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 xml:space="preserve">and choosing </w:t>
      </w:r>
      <w:del w:id="662" w:author="adm" w:date="2017-01-18T18:15:00Z">
        <w:r w:rsidRPr="00AC1FEB" w:rsidDel="00D671C9">
          <w:rPr>
            <w:rFonts w:asciiTheme="majorBidi" w:hAnsiTheme="majorBidi" w:cstheme="majorBidi"/>
            <w:sz w:val="22"/>
          </w:rPr>
          <w:delText>the  type</w:delText>
        </w:r>
      </w:del>
      <w:ins w:id="663" w:author="adm" w:date="2017-01-18T18:15:00Z">
        <w:r w:rsidR="00D671C9" w:rsidRPr="00AC1FEB">
          <w:rPr>
            <w:rFonts w:asciiTheme="majorBidi" w:hAnsiTheme="majorBidi" w:cstheme="majorBidi"/>
            <w:sz w:val="22"/>
          </w:rPr>
          <w:t>the type</w:t>
        </w:r>
      </w:ins>
      <w:r w:rsidRPr="00AC1FEB">
        <w:rPr>
          <w:rFonts w:asciiTheme="majorBidi" w:hAnsiTheme="majorBidi" w:cstheme="majorBidi"/>
          <w:sz w:val="22"/>
        </w:rPr>
        <w:t xml:space="preserve"> of element by pressing on  </w:t>
      </w:r>
      <w:r w:rsidRPr="00AC1FEB">
        <w:rPr>
          <w:rFonts w:asciiTheme="majorBidi" w:hAnsiTheme="majorBidi" w:cstheme="majorBidi"/>
          <w:b/>
          <w:bCs/>
          <w:sz w:val="22"/>
        </w:rPr>
        <w:t>“on/off”.</w:t>
      </w:r>
      <w:r w:rsidRPr="00AC1FEB">
        <w:rPr>
          <w:rFonts w:asciiTheme="majorBidi" w:hAnsiTheme="majorBidi" w:cstheme="majorBidi"/>
          <w:sz w:val="22"/>
        </w:rPr>
        <w:t xml:space="preserve">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 xml:space="preserve">defines </w:t>
      </w:r>
      <w:del w:id="664" w:author="adm" w:date="2017-01-18T18:15:00Z">
        <w:r w:rsidRPr="00AC1FEB" w:rsidDel="00D671C9">
          <w:rPr>
            <w:rFonts w:asciiTheme="majorBidi" w:hAnsiTheme="majorBidi" w:cstheme="majorBidi"/>
            <w:sz w:val="22"/>
          </w:rPr>
          <w:delText>for  elements</w:delText>
        </w:r>
      </w:del>
      <w:ins w:id="665" w:author="adm" w:date="2017-01-18T18:15:00Z">
        <w:r w:rsidR="00D671C9" w:rsidRPr="00AC1FEB">
          <w:rPr>
            <w:rFonts w:asciiTheme="majorBidi" w:hAnsiTheme="majorBidi" w:cstheme="majorBidi"/>
            <w:sz w:val="22"/>
          </w:rPr>
          <w:t>for elements</w:t>
        </w:r>
      </w:ins>
      <w:r w:rsidRPr="00AC1FEB">
        <w:rPr>
          <w:rFonts w:asciiTheme="majorBidi" w:hAnsiTheme="majorBidi" w:cstheme="majorBidi"/>
          <w:sz w:val="22"/>
        </w:rPr>
        <w:t xml:space="preserve"> the following:</w:t>
      </w:r>
    </w:p>
    <w:p w14:paraId="61DFFDAD" w14:textId="059F76EC" w:rsidR="008C185C" w:rsidRPr="00AC1FEB" w:rsidRDefault="008C185C" w:rsidP="00C46DE0">
      <w:pPr>
        <w:numPr>
          <w:ilvl w:val="1"/>
          <w:numId w:val="44"/>
        </w:numPr>
        <w:spacing w:after="0" w:line="240" w:lineRule="auto"/>
        <w:ind w:left="0" w:right="120" w:firstLine="0"/>
        <w:jc w:val="left"/>
        <w:textAlignment w:val="baseline"/>
        <w:rPr>
          <w:rFonts w:asciiTheme="majorBidi" w:hAnsiTheme="majorBidi" w:cstheme="majorBidi"/>
          <w:b/>
          <w:bCs/>
          <w:sz w:val="22"/>
        </w:rPr>
      </w:pPr>
      <w:r w:rsidRPr="00AC1FEB">
        <w:rPr>
          <w:rFonts w:asciiTheme="majorBidi" w:hAnsiTheme="majorBidi" w:cstheme="majorBidi"/>
          <w:b/>
          <w:bCs/>
          <w:sz w:val="22"/>
        </w:rPr>
        <w:t xml:space="preserve">The name of element: </w:t>
      </w:r>
      <w:r w:rsidRPr="00AC1FEB">
        <w:rPr>
          <w:rFonts w:asciiTheme="majorBidi" w:hAnsiTheme="majorBidi" w:cstheme="majorBidi"/>
          <w:sz w:val="22"/>
        </w:rPr>
        <w:t>ACK</w:t>
      </w:r>
      <w:r w:rsidR="002D3FE9">
        <w:rPr>
          <w:rFonts w:asciiTheme="majorBidi" w:hAnsiTheme="majorBidi" w:cstheme="majorBidi"/>
          <w:sz w:val="22"/>
        </w:rPr>
        <w:t>(see Fig4.1)</w:t>
      </w:r>
      <w:r w:rsidRPr="00AC1FEB">
        <w:rPr>
          <w:rFonts w:asciiTheme="majorBidi" w:hAnsiTheme="majorBidi" w:cstheme="majorBidi"/>
          <w:sz w:val="22"/>
        </w:rPr>
        <w:t xml:space="preserve"> . </w:t>
      </w:r>
    </w:p>
    <w:p w14:paraId="6913B0A9" w14:textId="77777777" w:rsidR="008C185C" w:rsidRPr="00AC1FEB" w:rsidRDefault="008C185C" w:rsidP="00C46DE0">
      <w:pPr>
        <w:numPr>
          <w:ilvl w:val="1"/>
          <w:numId w:val="44"/>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the user chooses the default value such as an “off”</w:t>
      </w:r>
    </w:p>
    <w:p w14:paraId="243B7019" w14:textId="77777777" w:rsidR="005D3A9D" w:rsidRDefault="005D3A9D" w:rsidP="00C46DE0">
      <w:pPr>
        <w:spacing w:after="0" w:line="240" w:lineRule="auto"/>
        <w:ind w:left="720" w:right="120" w:firstLine="0"/>
        <w:jc w:val="left"/>
        <w:rPr>
          <w:rFonts w:asciiTheme="majorBidi" w:hAnsiTheme="majorBidi" w:cstheme="majorBidi"/>
          <w:color w:val="auto"/>
          <w:sz w:val="24"/>
          <w:szCs w:val="24"/>
        </w:rPr>
      </w:pPr>
    </w:p>
    <w:p w14:paraId="7CE1CEA3" w14:textId="3AF6D593" w:rsidR="008C185C" w:rsidRPr="00AC1FEB" w:rsidRDefault="008C185C" w:rsidP="00C46DE0">
      <w:pPr>
        <w:spacing w:after="0" w:line="240" w:lineRule="auto"/>
        <w:ind w:left="720" w:right="120" w:firstLine="0"/>
        <w:jc w:val="left"/>
        <w:rPr>
          <w:rFonts w:asciiTheme="majorBidi" w:hAnsiTheme="majorBidi" w:cstheme="majorBidi"/>
          <w:color w:val="auto"/>
          <w:sz w:val="24"/>
          <w:szCs w:val="24"/>
        </w:rPr>
      </w:pPr>
      <w:del w:id="666" w:author="adm" w:date="2017-01-18T18:15:00Z">
        <w:r w:rsidRPr="00AC1FEB" w:rsidDel="00D671C9">
          <w:rPr>
            <w:rFonts w:asciiTheme="majorBidi" w:hAnsiTheme="majorBidi" w:cstheme="majorBidi"/>
            <w:i/>
            <w:iCs/>
            <w:color w:val="434343"/>
            <w:sz w:val="22"/>
          </w:rPr>
          <w:delText>”...</w:delText>
        </w:r>
      </w:del>
      <w:ins w:id="667" w:author="adm" w:date="2017-01-18T18:15:00Z">
        <w:r w:rsidR="00D671C9" w:rsidRPr="00AC1FEB">
          <w:rPr>
            <w:rFonts w:asciiTheme="majorBidi" w:hAnsiTheme="majorBidi" w:cstheme="majorBidi"/>
            <w:i/>
            <w:iCs/>
            <w:color w:val="434343"/>
            <w:sz w:val="22"/>
          </w:rPr>
          <w:t>” ...</w:t>
        </w:r>
      </w:ins>
      <w:r w:rsidRPr="00AC1FEB">
        <w:rPr>
          <w:rFonts w:asciiTheme="majorBidi" w:hAnsiTheme="majorBidi" w:cstheme="majorBidi"/>
          <w:i/>
          <w:iCs/>
          <w:color w:val="434343"/>
          <w:sz w:val="22"/>
        </w:rPr>
        <w:t xml:space="preserve">Upon pressing the save button the user will be directed to the </w:t>
      </w:r>
      <w:r w:rsidRPr="00AC1FEB">
        <w:rPr>
          <w:rFonts w:asciiTheme="majorBidi" w:hAnsiTheme="majorBidi" w:cstheme="majorBidi"/>
          <w:b/>
          <w:bCs/>
          <w:i/>
          <w:iCs/>
          <w:color w:val="434343"/>
          <w:sz w:val="22"/>
        </w:rPr>
        <w:t>Main screen</w:t>
      </w:r>
      <w:r w:rsidRPr="00AC1FEB">
        <w:rPr>
          <w:rFonts w:asciiTheme="majorBidi" w:hAnsiTheme="majorBidi" w:cstheme="majorBidi"/>
          <w:i/>
          <w:iCs/>
          <w:color w:val="434343"/>
          <w:sz w:val="22"/>
        </w:rPr>
        <w:t>.”</w:t>
      </w:r>
    </w:p>
    <w:p w14:paraId="7DC13CAC" w14:textId="4908F6EB" w:rsidR="008C185C" w:rsidRPr="00AC1FEB" w:rsidRDefault="008C185C" w:rsidP="00C46DE0">
      <w:pPr>
        <w:spacing w:after="0" w:line="240" w:lineRule="auto"/>
        <w:ind w:left="720" w:right="120" w:firstLine="0"/>
        <w:jc w:val="left"/>
        <w:rPr>
          <w:rFonts w:asciiTheme="majorBidi" w:hAnsiTheme="majorBidi" w:cstheme="majorBidi"/>
          <w:color w:val="auto"/>
          <w:sz w:val="24"/>
          <w:szCs w:val="24"/>
        </w:rPr>
      </w:pPr>
    </w:p>
    <w:p w14:paraId="79417D41" w14:textId="3EE364F6" w:rsidR="008C185C" w:rsidRPr="00AC1FEB" w:rsidRDefault="008C185C" w:rsidP="00C46DE0">
      <w:pPr>
        <w:numPr>
          <w:ilvl w:val="0"/>
          <w:numId w:val="45"/>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 save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w:t>
      </w:r>
      <w:del w:id="668" w:author="adm" w:date="2017-01-18T18:15:00Z">
        <w:r w:rsidRPr="00AC1FEB" w:rsidDel="00D671C9">
          <w:rPr>
            <w:rFonts w:asciiTheme="majorBidi" w:hAnsiTheme="majorBidi" w:cstheme="majorBidi"/>
            <w:sz w:val="22"/>
          </w:rPr>
          <w:delText xml:space="preserve">in </w:delText>
        </w:r>
        <w:r w:rsidRPr="00AC1FEB" w:rsidDel="00D671C9">
          <w:rPr>
            <w:rFonts w:asciiTheme="majorBidi" w:hAnsiTheme="majorBidi" w:cstheme="majorBidi"/>
            <w:color w:val="212121"/>
            <w:sz w:val="22"/>
            <w:shd w:val="clear" w:color="auto" w:fill="FFFFFF"/>
          </w:rPr>
          <w:delText> </w:delText>
        </w:r>
        <w:r w:rsidRPr="00AC1FEB" w:rsidDel="00D671C9">
          <w:rPr>
            <w:rFonts w:asciiTheme="majorBidi" w:hAnsiTheme="majorBidi" w:cstheme="majorBidi"/>
            <w:b/>
            <w:bCs/>
            <w:i/>
            <w:iCs/>
            <w:sz w:val="22"/>
          </w:rPr>
          <w:delText>Create</w:delText>
        </w:r>
      </w:del>
      <w:ins w:id="669" w:author="adm" w:date="2017-01-18T18:15:00Z">
        <w:r w:rsidR="00D671C9" w:rsidRPr="00AC1FEB">
          <w:rPr>
            <w:rFonts w:asciiTheme="majorBidi" w:hAnsiTheme="majorBidi" w:cstheme="majorBidi"/>
            <w:sz w:val="22"/>
          </w:rPr>
          <w:t xml:space="preserve">in </w:t>
        </w:r>
        <w:r w:rsidR="00D671C9" w:rsidRPr="00AC1FEB">
          <w:rPr>
            <w:rFonts w:asciiTheme="majorBidi" w:hAnsiTheme="majorBidi" w:cstheme="majorBidi"/>
            <w:color w:val="212121"/>
            <w:sz w:val="22"/>
            <w:shd w:val="clear" w:color="auto" w:fill="FFFFFF"/>
          </w:rPr>
          <w:t>Create</w:t>
        </w:r>
      </w:ins>
      <w:r w:rsidRPr="00AC1FEB">
        <w:rPr>
          <w:rFonts w:asciiTheme="majorBidi" w:hAnsiTheme="majorBidi" w:cstheme="majorBidi"/>
          <w:b/>
          <w:bCs/>
          <w:i/>
          <w:iCs/>
          <w:sz w:val="22"/>
        </w:rPr>
        <w:t xml:space="preserv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 xml:space="preserve">and choose type of element  by pressing on </w:t>
      </w:r>
      <w:r w:rsidRPr="00AC1FEB">
        <w:rPr>
          <w:rFonts w:asciiTheme="majorBidi" w:hAnsiTheme="majorBidi" w:cstheme="majorBidi"/>
          <w:b/>
          <w:bCs/>
          <w:sz w:val="22"/>
        </w:rPr>
        <w:t xml:space="preserve">“standard button” .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del w:id="670" w:author="adm" w:date="2017-01-18T18:15:00Z">
        <w:r w:rsidRPr="00AC1FEB" w:rsidDel="00D671C9">
          <w:rPr>
            <w:rFonts w:asciiTheme="majorBidi" w:hAnsiTheme="majorBidi" w:cstheme="majorBidi"/>
            <w:sz w:val="22"/>
          </w:rPr>
          <w:delText>defines  the</w:delText>
        </w:r>
      </w:del>
      <w:ins w:id="671" w:author="adm" w:date="2017-01-18T18:15:00Z">
        <w:r w:rsidR="00D671C9" w:rsidRPr="00AC1FEB">
          <w:rPr>
            <w:rFonts w:asciiTheme="majorBidi" w:hAnsiTheme="majorBidi" w:cstheme="majorBidi"/>
            <w:sz w:val="22"/>
          </w:rPr>
          <w:t>defines the</w:t>
        </w:r>
      </w:ins>
      <w:r w:rsidRPr="00AC1FEB">
        <w:rPr>
          <w:rFonts w:asciiTheme="majorBidi" w:hAnsiTheme="majorBidi" w:cstheme="majorBidi"/>
          <w:sz w:val="22"/>
        </w:rPr>
        <w:t xml:space="preserve">  following: </w:t>
      </w:r>
    </w:p>
    <w:p w14:paraId="606F20AB" w14:textId="502F9132" w:rsidR="008C185C" w:rsidRPr="00AC1FEB" w:rsidRDefault="008C185C" w:rsidP="00C46DE0">
      <w:pPr>
        <w:numPr>
          <w:ilvl w:val="1"/>
          <w:numId w:val="46"/>
        </w:numPr>
        <w:spacing w:after="0" w:line="240" w:lineRule="auto"/>
        <w:ind w:left="0" w:right="120" w:firstLine="0"/>
        <w:jc w:val="left"/>
        <w:textAlignment w:val="baseline"/>
        <w:rPr>
          <w:rFonts w:asciiTheme="majorBidi" w:hAnsiTheme="majorBidi" w:cstheme="majorBidi"/>
          <w:sz w:val="22"/>
        </w:rPr>
      </w:pPr>
      <w:r w:rsidRPr="004835BD">
        <w:rPr>
          <w:rFonts w:asciiTheme="majorBidi" w:hAnsiTheme="majorBidi" w:cstheme="majorBidi"/>
          <w:b/>
          <w:bCs/>
          <w:i/>
          <w:iCs/>
          <w:sz w:val="22"/>
        </w:rPr>
        <w:t xml:space="preserve">name of </w:t>
      </w:r>
      <w:del w:id="672" w:author="adm" w:date="2017-01-18T18:15:00Z">
        <w:r w:rsidRPr="004835BD" w:rsidDel="00D671C9">
          <w:rPr>
            <w:rFonts w:asciiTheme="majorBidi" w:hAnsiTheme="majorBidi" w:cstheme="majorBidi"/>
            <w:b/>
            <w:bCs/>
            <w:i/>
            <w:iCs/>
            <w:sz w:val="22"/>
          </w:rPr>
          <w:delText>element</w:delText>
        </w:r>
        <w:r w:rsidRPr="00AC1FEB" w:rsidDel="00D671C9">
          <w:rPr>
            <w:rFonts w:asciiTheme="majorBidi" w:hAnsiTheme="majorBidi" w:cstheme="majorBidi"/>
            <w:b/>
            <w:bCs/>
            <w:i/>
            <w:iCs/>
            <w:sz w:val="22"/>
          </w:rPr>
          <w:delText xml:space="preserve"> :</w:delText>
        </w:r>
      </w:del>
      <w:ins w:id="673" w:author="adm" w:date="2017-01-18T18:15:00Z">
        <w:r w:rsidR="00D671C9" w:rsidRPr="004835BD">
          <w:rPr>
            <w:rFonts w:asciiTheme="majorBidi" w:hAnsiTheme="majorBidi" w:cstheme="majorBidi"/>
            <w:b/>
            <w:bCs/>
            <w:i/>
            <w:iCs/>
            <w:sz w:val="22"/>
          </w:rPr>
          <w:t>element</w:t>
        </w:r>
        <w:r w:rsidR="00D671C9" w:rsidRPr="00AC1FEB">
          <w:rPr>
            <w:rFonts w:asciiTheme="majorBidi" w:hAnsiTheme="majorBidi" w:cstheme="majorBidi"/>
            <w:b/>
            <w:bCs/>
            <w:i/>
            <w:iCs/>
            <w:sz w:val="22"/>
          </w:rPr>
          <w:t>:</w:t>
        </w:r>
      </w:ins>
      <w:r w:rsidRPr="00AC1FEB">
        <w:rPr>
          <w:rFonts w:asciiTheme="majorBidi" w:hAnsiTheme="majorBidi" w:cstheme="majorBidi"/>
          <w:b/>
          <w:bCs/>
          <w:i/>
          <w:iCs/>
          <w:sz w:val="22"/>
        </w:rPr>
        <w:t xml:space="preserve"> </w:t>
      </w:r>
      <w:r w:rsidRPr="00AC1FEB">
        <w:rPr>
          <w:rFonts w:asciiTheme="majorBidi" w:hAnsiTheme="majorBidi" w:cstheme="majorBidi"/>
          <w:sz w:val="22"/>
        </w:rPr>
        <w:t>Save</w:t>
      </w:r>
      <w:r w:rsidRPr="00AC1FEB">
        <w:rPr>
          <w:rFonts w:asciiTheme="majorBidi" w:hAnsiTheme="majorBidi" w:cstheme="majorBidi"/>
          <w:b/>
          <w:bCs/>
          <w:i/>
          <w:iCs/>
          <w:sz w:val="22"/>
        </w:rPr>
        <w:t xml:space="preserve"> </w:t>
      </w:r>
    </w:p>
    <w:p w14:paraId="22453C48" w14:textId="77777777" w:rsidR="008C185C" w:rsidRPr="00AC1FEB" w:rsidRDefault="008C185C" w:rsidP="00C46DE0">
      <w:pPr>
        <w:numPr>
          <w:ilvl w:val="1"/>
          <w:numId w:val="46"/>
        </w:numPr>
        <w:spacing w:after="0" w:line="240" w:lineRule="auto"/>
        <w:ind w:left="0" w:right="120" w:firstLine="0"/>
        <w:jc w:val="left"/>
        <w:textAlignment w:val="baseline"/>
        <w:rPr>
          <w:rFonts w:asciiTheme="majorBidi" w:hAnsiTheme="majorBidi" w:cstheme="majorBidi"/>
          <w:b/>
          <w:bCs/>
          <w:i/>
          <w:iCs/>
          <w:sz w:val="22"/>
        </w:rPr>
      </w:pPr>
      <w:r w:rsidRPr="004835BD">
        <w:rPr>
          <w:rFonts w:asciiTheme="majorBidi" w:hAnsiTheme="majorBidi" w:cstheme="majorBidi"/>
          <w:b/>
          <w:bCs/>
          <w:i/>
          <w:iCs/>
          <w:sz w:val="24"/>
          <w:szCs w:val="24"/>
        </w:rPr>
        <w:t xml:space="preserve">MoveTO: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4835BD">
        <w:rPr>
          <w:rFonts w:asciiTheme="majorBidi" w:hAnsiTheme="majorBidi" w:cstheme="majorBidi"/>
          <w:b/>
          <w:bCs/>
          <w:i/>
          <w:iCs/>
          <w:sz w:val="24"/>
          <w:szCs w:val="24"/>
        </w:rPr>
        <w:t>chooses</w:t>
      </w:r>
      <w:r w:rsidRPr="00AC1FEB">
        <w:rPr>
          <w:rFonts w:asciiTheme="majorBidi" w:hAnsiTheme="majorBidi" w:cstheme="majorBidi"/>
          <w:b/>
          <w:bCs/>
          <w:i/>
          <w:iCs/>
          <w:sz w:val="22"/>
        </w:rPr>
        <w:t xml:space="preserve"> </w:t>
      </w:r>
      <w:r w:rsidRPr="00AC1FEB">
        <w:rPr>
          <w:rFonts w:asciiTheme="majorBidi" w:hAnsiTheme="majorBidi" w:cstheme="majorBidi"/>
          <w:b/>
          <w:bCs/>
          <w:i/>
          <w:iCs/>
          <w:color w:val="434343"/>
          <w:sz w:val="22"/>
        </w:rPr>
        <w:t>Main screen to</w:t>
      </w:r>
    </w:p>
    <w:p w14:paraId="552648CF" w14:textId="77777777" w:rsidR="008C185C" w:rsidRPr="00AC1FEB" w:rsidRDefault="008C185C" w:rsidP="00C46DE0">
      <w:pPr>
        <w:spacing w:after="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sz w:val="22"/>
        </w:rPr>
        <w:t> </w:t>
      </w:r>
      <w:r w:rsidRPr="00AC1FEB">
        <w:rPr>
          <w:rFonts w:asciiTheme="majorBidi" w:hAnsiTheme="majorBidi" w:cstheme="majorBidi"/>
          <w:b/>
          <w:bCs/>
          <w:i/>
          <w:iCs/>
          <w:sz w:val="22"/>
        </w:rPr>
        <w:t>  </w:t>
      </w:r>
    </w:p>
    <w:p w14:paraId="38C3FEF2" w14:textId="77777777" w:rsidR="008C185C" w:rsidRPr="00AC1FEB" w:rsidRDefault="008C185C" w:rsidP="00C46DE0">
      <w:pPr>
        <w:spacing w:after="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i/>
          <w:iCs/>
          <w:color w:val="434343"/>
          <w:sz w:val="22"/>
        </w:rPr>
        <w:t xml:space="preserve">“If the user didn’t fill one or more of the mandatory fields, a pop up message with a request to correct the suitable field(s) will appear. Otherwise, if the maximum number of participants is less than one, an error message will appear. </w:t>
      </w:r>
    </w:p>
    <w:p w14:paraId="52186A45" w14:textId="2EF9C32D" w:rsidR="008C185C" w:rsidRPr="00AC1FEB" w:rsidRDefault="008C185C" w:rsidP="00C46DE0">
      <w:pPr>
        <w:spacing w:after="0" w:line="240" w:lineRule="auto"/>
        <w:ind w:left="720" w:right="120" w:hanging="720"/>
        <w:jc w:val="left"/>
        <w:rPr>
          <w:rFonts w:asciiTheme="majorBidi" w:hAnsiTheme="majorBidi" w:cstheme="majorBidi"/>
          <w:color w:val="auto"/>
          <w:sz w:val="24"/>
          <w:szCs w:val="24"/>
        </w:rPr>
      </w:pPr>
      <w:r w:rsidRPr="00AC1FEB">
        <w:rPr>
          <w:rFonts w:asciiTheme="majorBidi" w:hAnsiTheme="majorBidi" w:cstheme="majorBidi"/>
          <w:color w:val="auto"/>
          <w:sz w:val="24"/>
          <w:szCs w:val="24"/>
        </w:rPr>
        <w:t xml:space="preserve">c. </w:t>
      </w:r>
      <w:r w:rsidRPr="00AC1FEB">
        <w:rPr>
          <w:rFonts w:asciiTheme="majorBidi" w:hAnsiTheme="majorBidi" w:cstheme="majorBidi"/>
          <w:color w:val="auto"/>
          <w:sz w:val="24"/>
          <w:szCs w:val="24"/>
        </w:rPr>
        <w:tab/>
      </w:r>
      <w:r w:rsidRPr="004835BD">
        <w:rPr>
          <w:rFonts w:asciiTheme="majorBidi" w:hAnsiTheme="majorBidi" w:cstheme="majorBidi"/>
          <w:b/>
          <w:bCs/>
          <w:i/>
          <w:iCs/>
          <w:color w:val="auto"/>
          <w:sz w:val="24"/>
          <w:szCs w:val="24"/>
        </w:rPr>
        <w:t xml:space="preserve">conditions </w:t>
      </w:r>
      <w:r w:rsidRPr="00AC1FEB">
        <w:rPr>
          <w:rFonts w:asciiTheme="majorBidi" w:hAnsiTheme="majorBidi" w:cstheme="majorBidi"/>
          <w:color w:val="auto"/>
          <w:sz w:val="24"/>
          <w:szCs w:val="24"/>
        </w:rPr>
        <w:t xml:space="preserve">  in this option </w:t>
      </w:r>
      <w:del w:id="674" w:author="adm" w:date="2017-01-18T18:15:00Z">
        <w:r w:rsidRPr="00AC1FEB" w:rsidDel="00D671C9">
          <w:rPr>
            <w:rFonts w:asciiTheme="majorBidi" w:hAnsiTheme="majorBidi" w:cstheme="majorBidi"/>
            <w:color w:val="auto"/>
            <w:sz w:val="24"/>
            <w:szCs w:val="24"/>
          </w:rPr>
          <w:delText>the  user</w:delText>
        </w:r>
      </w:del>
      <w:ins w:id="675" w:author="adm" w:date="2017-01-18T18:15:00Z">
        <w:r w:rsidR="00D671C9" w:rsidRPr="00AC1FEB">
          <w:rPr>
            <w:rFonts w:asciiTheme="majorBidi" w:hAnsiTheme="majorBidi" w:cstheme="majorBidi"/>
            <w:color w:val="auto"/>
            <w:sz w:val="24"/>
            <w:szCs w:val="24"/>
          </w:rPr>
          <w:t>the user</w:t>
        </w:r>
      </w:ins>
      <w:r w:rsidRPr="00AC1FEB">
        <w:rPr>
          <w:rFonts w:asciiTheme="majorBidi" w:hAnsiTheme="majorBidi" w:cstheme="majorBidi"/>
          <w:color w:val="auto"/>
          <w:sz w:val="24"/>
          <w:szCs w:val="24"/>
        </w:rPr>
        <w:t xml:space="preserve"> </w:t>
      </w:r>
      <w:r w:rsidRPr="00AC1FEB">
        <w:rPr>
          <w:rFonts w:asciiTheme="majorBidi" w:hAnsiTheme="majorBidi" w:cstheme="majorBidi"/>
          <w:i/>
          <w:iCs/>
          <w:color w:val="434343"/>
          <w:sz w:val="22"/>
        </w:rPr>
        <w:t>insert the element maximum</w:t>
      </w:r>
      <w:r w:rsidRPr="00AC1FEB">
        <w:rPr>
          <w:rFonts w:asciiTheme="majorBidi" w:hAnsiTheme="majorBidi" w:cstheme="majorBidi"/>
          <w:color w:val="auto"/>
          <w:sz w:val="24"/>
          <w:szCs w:val="24"/>
        </w:rPr>
        <w:t xml:space="preserve"> </w:t>
      </w:r>
      <w:r w:rsidRPr="00AC1FEB">
        <w:rPr>
          <w:rFonts w:asciiTheme="majorBidi" w:hAnsiTheme="majorBidi" w:cstheme="majorBidi"/>
          <w:i/>
          <w:iCs/>
          <w:color w:val="434343"/>
          <w:sz w:val="22"/>
        </w:rPr>
        <w:t>participant</w:t>
      </w:r>
      <w:r w:rsidRPr="00AC1FEB">
        <w:rPr>
          <w:rFonts w:asciiTheme="majorBidi" w:hAnsiTheme="majorBidi" w:cstheme="majorBidi"/>
          <w:color w:val="auto"/>
          <w:sz w:val="24"/>
          <w:szCs w:val="24"/>
        </w:rPr>
        <w:t xml:space="preserve">, and add a condition that must be greater than  1 , and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color w:val="auto"/>
          <w:sz w:val="24"/>
          <w:szCs w:val="24"/>
        </w:rPr>
        <w:t>marks the necessary field;</w:t>
      </w:r>
    </w:p>
    <w:p w14:paraId="0DB1C98A" w14:textId="77777777" w:rsidR="008C185C" w:rsidRDefault="008C185C" w:rsidP="00C46DE0">
      <w:pPr>
        <w:spacing w:after="0" w:line="240" w:lineRule="auto"/>
        <w:ind w:left="0" w:right="120" w:firstLine="0"/>
        <w:jc w:val="left"/>
        <w:rPr>
          <w:rFonts w:asciiTheme="majorBidi" w:hAnsiTheme="majorBidi" w:cstheme="majorBidi"/>
          <w:color w:val="auto"/>
          <w:sz w:val="24"/>
          <w:szCs w:val="24"/>
        </w:rPr>
      </w:pPr>
      <w:r w:rsidRPr="00AC1FEB">
        <w:rPr>
          <w:rFonts w:asciiTheme="majorBidi" w:hAnsiTheme="majorBidi" w:cstheme="majorBidi"/>
          <w:color w:val="auto"/>
          <w:sz w:val="24"/>
          <w:szCs w:val="24"/>
        </w:rPr>
        <w:t xml:space="preserve">d.   </w:t>
      </w:r>
      <w:r w:rsidRPr="00AC1FEB">
        <w:rPr>
          <w:rFonts w:asciiTheme="majorBidi" w:hAnsiTheme="majorBidi" w:cstheme="majorBidi"/>
          <w:color w:val="auto"/>
          <w:sz w:val="24"/>
          <w:szCs w:val="24"/>
        </w:rPr>
        <w:tab/>
        <w:t xml:space="preserve">Save:   </w:t>
      </w:r>
    </w:p>
    <w:p w14:paraId="29CFEB24" w14:textId="77777777" w:rsidR="00BF35C3" w:rsidRDefault="00BF35C3" w:rsidP="00C46DE0">
      <w:pPr>
        <w:spacing w:after="0" w:line="240" w:lineRule="auto"/>
        <w:ind w:left="0" w:right="120" w:firstLine="0"/>
        <w:jc w:val="left"/>
        <w:rPr>
          <w:rFonts w:asciiTheme="majorBidi" w:hAnsiTheme="majorBidi" w:cstheme="majorBidi"/>
          <w:color w:val="auto"/>
          <w:sz w:val="24"/>
          <w:szCs w:val="24"/>
        </w:rPr>
      </w:pPr>
    </w:p>
    <w:p w14:paraId="2C889F82" w14:textId="77777777" w:rsidR="00A86E70" w:rsidRDefault="00A86E70" w:rsidP="00C46DE0">
      <w:pPr>
        <w:spacing w:after="0" w:line="240" w:lineRule="auto"/>
        <w:ind w:left="0" w:right="120" w:firstLine="0"/>
        <w:jc w:val="left"/>
        <w:rPr>
          <w:rFonts w:asciiTheme="majorBidi" w:hAnsiTheme="majorBidi" w:cstheme="majorBidi"/>
          <w:color w:val="auto"/>
          <w:sz w:val="24"/>
          <w:szCs w:val="24"/>
        </w:rPr>
      </w:pPr>
    </w:p>
    <w:p w14:paraId="61983802" w14:textId="70208D3E" w:rsidR="008C185C" w:rsidRPr="00AC1FEB" w:rsidRDefault="008C185C" w:rsidP="00C46DE0">
      <w:pPr>
        <w:spacing w:line="240" w:lineRule="auto"/>
        <w:ind w:left="0" w:right="120" w:firstLine="0"/>
        <w:jc w:val="left"/>
        <w:rPr>
          <w:rFonts w:asciiTheme="majorBidi" w:hAnsiTheme="majorBidi" w:cstheme="majorBidi"/>
          <w:color w:val="auto"/>
          <w:sz w:val="24"/>
          <w:szCs w:val="24"/>
        </w:rPr>
      </w:pPr>
    </w:p>
    <w:p w14:paraId="153ADF43" w14:textId="77777777" w:rsidR="002F7451" w:rsidRDefault="002F7451" w:rsidP="00C46DE0">
      <w:pPr>
        <w:spacing w:line="240" w:lineRule="auto"/>
        <w:ind w:right="120" w:firstLine="0"/>
        <w:jc w:val="left"/>
        <w:rPr>
          <w:rFonts w:asciiTheme="majorBidi" w:hAnsiTheme="majorBidi" w:cstheme="majorBidi"/>
          <w:color w:val="auto"/>
          <w:sz w:val="24"/>
          <w:szCs w:val="24"/>
        </w:rPr>
      </w:pPr>
    </w:p>
    <w:p w14:paraId="543AC529" w14:textId="77777777" w:rsidR="00DD0D6A" w:rsidRDefault="00DD0D6A" w:rsidP="00C46DE0">
      <w:pPr>
        <w:spacing w:after="160" w:line="259" w:lineRule="auto"/>
        <w:ind w:left="0" w:right="0" w:firstLine="0"/>
        <w:jc w:val="left"/>
        <w:rPr>
          <w:rFonts w:asciiTheme="majorBidi" w:hAnsiTheme="majorBidi" w:cstheme="majorBidi"/>
          <w:color w:val="auto"/>
          <w:sz w:val="24"/>
          <w:szCs w:val="24"/>
        </w:rPr>
      </w:pPr>
      <w:r>
        <w:rPr>
          <w:rFonts w:asciiTheme="majorBidi" w:hAnsiTheme="majorBidi" w:cstheme="majorBidi"/>
          <w:color w:val="auto"/>
          <w:sz w:val="24"/>
          <w:szCs w:val="24"/>
        </w:rPr>
        <w:br w:type="page"/>
      </w:r>
    </w:p>
    <w:p w14:paraId="5FE61A67" w14:textId="3F567977" w:rsidR="00DD0D6A" w:rsidRPr="00BD695B" w:rsidRDefault="00DD0D6A" w:rsidP="00BD695B">
      <w:pPr>
        <w:pStyle w:val="ae"/>
        <w:numPr>
          <w:ilvl w:val="1"/>
          <w:numId w:val="53"/>
        </w:numPr>
        <w:spacing w:before="240" w:after="120" w:line="264" w:lineRule="auto"/>
        <w:ind w:right="0"/>
        <w:rPr>
          <w:rFonts w:asciiTheme="majorBidi" w:eastAsiaTheme="minorEastAsia" w:hAnsiTheme="majorBidi" w:cstheme="majorBidi"/>
          <w:b/>
          <w:bCs/>
          <w:color w:val="000000" w:themeColor="text1"/>
          <w:sz w:val="24"/>
          <w:szCs w:val="24"/>
          <w:lang w:bidi="ar-SA"/>
          <w:rPrChange w:id="676" w:author="Ahmad Mnasra" w:date="2017-01-20T11:15:00Z">
            <w:rPr>
              <w:rFonts w:asciiTheme="majorBidi" w:hAnsiTheme="majorBidi" w:cstheme="majorBidi"/>
              <w:b/>
              <w:bCs/>
              <w:color w:val="auto"/>
              <w:sz w:val="24"/>
              <w:szCs w:val="24"/>
            </w:rPr>
          </w:rPrChange>
        </w:rPr>
        <w:pPrChange w:id="677" w:author="Ahmad Mnasra" w:date="2017-01-20T11:15:00Z">
          <w:pPr>
            <w:pStyle w:val="ae"/>
            <w:numPr>
              <w:numId w:val="53"/>
            </w:numPr>
            <w:spacing w:after="160" w:line="259" w:lineRule="auto"/>
            <w:ind w:left="360" w:right="0" w:hanging="360"/>
            <w:jc w:val="left"/>
          </w:pPr>
        </w:pPrChange>
      </w:pPr>
      <w:r w:rsidRPr="00BD695B">
        <w:rPr>
          <w:rFonts w:asciiTheme="majorBidi" w:eastAsiaTheme="minorEastAsia" w:hAnsiTheme="majorBidi" w:cstheme="majorBidi"/>
          <w:b/>
          <w:bCs/>
          <w:color w:val="000000" w:themeColor="text1"/>
          <w:sz w:val="24"/>
          <w:szCs w:val="24"/>
          <w:lang w:bidi="ar-SA"/>
          <w:rPrChange w:id="678" w:author="Ahmad Mnasra" w:date="2017-01-20T11:15:00Z">
            <w:rPr>
              <w:rFonts w:asciiTheme="majorBidi" w:hAnsiTheme="majorBidi" w:cstheme="majorBidi"/>
              <w:b/>
              <w:bCs/>
              <w:color w:val="auto"/>
              <w:sz w:val="24"/>
              <w:szCs w:val="24"/>
            </w:rPr>
          </w:rPrChange>
        </w:rPr>
        <w:lastRenderedPageBreak/>
        <w:t>Requirement LTL:</w:t>
      </w:r>
    </w:p>
    <w:p w14:paraId="05DB241F" w14:textId="78E547C9" w:rsidR="00DD0D6A" w:rsidRDefault="00DD0D6A" w:rsidP="00C46DE0">
      <w:pPr>
        <w:spacing w:after="160" w:line="259" w:lineRule="auto"/>
        <w:ind w:right="0"/>
        <w:jc w:val="left"/>
        <w:rPr>
          <w:ins w:id="679" w:author="Ahmad Mnasra" w:date="2017-01-20T11:05:00Z"/>
          <w:rFonts w:asciiTheme="majorBidi" w:hAnsiTheme="majorBidi" w:cstheme="majorBidi"/>
          <w:i/>
          <w:iCs/>
          <w:color w:val="auto"/>
          <w:sz w:val="22"/>
        </w:rPr>
      </w:pPr>
      <w:r w:rsidRPr="00DD0D6A">
        <w:rPr>
          <w:rFonts w:asciiTheme="majorBidi" w:hAnsiTheme="majorBidi" w:cstheme="majorBidi"/>
          <w:i/>
          <w:iCs/>
          <w:color w:val="auto"/>
          <w:sz w:val="22"/>
        </w:rPr>
        <w:t xml:space="preserve">&lt;&lt;Introduction for </w:t>
      </w:r>
      <w:r>
        <w:rPr>
          <w:rFonts w:asciiTheme="majorBidi" w:hAnsiTheme="majorBidi" w:cstheme="majorBidi"/>
          <w:i/>
          <w:iCs/>
          <w:color w:val="auto"/>
          <w:sz w:val="22"/>
        </w:rPr>
        <w:t>LTL</w:t>
      </w:r>
      <w:r w:rsidRPr="00DD0D6A">
        <w:rPr>
          <w:rFonts w:asciiTheme="majorBidi" w:hAnsiTheme="majorBidi" w:cstheme="majorBidi"/>
          <w:i/>
          <w:iCs/>
          <w:color w:val="auto"/>
          <w:sz w:val="22"/>
        </w:rPr>
        <w:t xml:space="preserve"> requirement&gt; &gt;</w:t>
      </w:r>
    </w:p>
    <w:p w14:paraId="19F2B425" w14:textId="77777777" w:rsidR="00BD695B" w:rsidRDefault="00BD695B" w:rsidP="00BD695B">
      <w:pPr>
        <w:spacing w:after="160" w:line="259" w:lineRule="auto"/>
        <w:ind w:left="0" w:right="0" w:firstLine="0"/>
        <w:jc w:val="left"/>
        <w:rPr>
          <w:ins w:id="680" w:author="Ahmad Mnasra" w:date="2017-01-20T11:10:00Z"/>
          <w:rFonts w:asciiTheme="majorBidi" w:hAnsiTheme="majorBidi" w:cstheme="majorBidi"/>
          <w:color w:val="auto"/>
          <w:sz w:val="22"/>
        </w:rPr>
        <w:pPrChange w:id="681" w:author="Ahmad Mnasra" w:date="2017-01-20T11:12:00Z">
          <w:pPr>
            <w:spacing w:after="160" w:line="259" w:lineRule="auto"/>
            <w:ind w:right="0"/>
            <w:jc w:val="left"/>
          </w:pPr>
        </w:pPrChange>
      </w:pPr>
      <w:ins w:id="682" w:author="Ahmad Mnasra" w:date="2017-01-20T11:05:00Z">
        <w:r>
          <w:rPr>
            <w:rFonts w:asciiTheme="majorBidi" w:hAnsiTheme="majorBidi" w:cstheme="majorBidi"/>
            <w:color w:val="auto"/>
            <w:sz w:val="22"/>
          </w:rPr>
          <w:t>States = {</w:t>
        </w:r>
      </w:ins>
      <m:oMath>
        <m:r>
          <w:ins w:id="683" w:author="Ahmad Mnasra" w:date="2017-01-20T11:06:00Z">
            <w:rPr>
              <w:rFonts w:ascii="Cambria Math" w:hAnsi="Cambria Math" w:cstheme="majorBidi"/>
              <w:color w:val="000000" w:themeColor="text1"/>
              <w:sz w:val="22"/>
            </w:rPr>
            <m:t xml:space="preserve"> </m:t>
          </w:ins>
        </m:r>
        <m:r>
          <w:ins w:id="684" w:author="Ahmad Mnasra" w:date="2017-01-20T11:06:00Z">
            <w:rPr>
              <w:rFonts w:ascii="Cambria Math" w:hAnsi="Cambria Math" w:cstheme="majorBidi"/>
              <w:color w:val="000000" w:themeColor="text1"/>
              <w:sz w:val="22"/>
            </w:rPr>
            <m:t>scree</m:t>
          </w:ins>
        </m:r>
        <m:sSub>
          <m:sSubPr>
            <m:ctrlPr>
              <w:ins w:id="685" w:author="Ahmad Mnasra" w:date="2017-01-20T11:06:00Z">
                <w:rPr>
                  <w:rFonts w:ascii="Cambria Math" w:hAnsi="Cambria Math" w:cstheme="majorBidi"/>
                  <w:i/>
                  <w:color w:val="000000" w:themeColor="text1"/>
                  <w:sz w:val="22"/>
                </w:rPr>
              </w:ins>
            </m:ctrlPr>
          </m:sSubPr>
          <m:e>
            <m:r>
              <w:ins w:id="686" w:author="Ahmad Mnasra" w:date="2017-01-20T11:06:00Z">
                <w:rPr>
                  <w:rFonts w:ascii="Cambria Math" w:hAnsi="Cambria Math" w:cstheme="majorBidi"/>
                  <w:color w:val="000000" w:themeColor="text1"/>
                  <w:sz w:val="22"/>
                </w:rPr>
                <m:t>n</m:t>
              </w:ins>
            </m:r>
          </m:e>
          <m:sub>
            <m:r>
              <w:ins w:id="687" w:author="Ahmad Mnasra" w:date="2017-01-20T11:06:00Z">
                <w:rPr>
                  <w:rFonts w:ascii="Cambria Math" w:hAnsi="Cambria Math" w:cstheme="majorBidi"/>
                  <w:color w:val="000000" w:themeColor="text1"/>
                  <w:sz w:val="22"/>
                </w:rPr>
                <m:t>1</m:t>
              </w:ins>
            </m:r>
          </m:sub>
        </m:sSub>
      </m:oMath>
      <w:ins w:id="688" w:author="Ahmad Mnasra" w:date="2017-01-20T11:05:00Z">
        <w:r>
          <w:rPr>
            <w:rFonts w:asciiTheme="majorBidi" w:hAnsiTheme="majorBidi" w:cstheme="majorBidi"/>
            <w:color w:val="auto"/>
            <w:sz w:val="22"/>
          </w:rPr>
          <w:t>,</w:t>
        </w:r>
      </w:ins>
      <w:ins w:id="689" w:author="Ahmad Mnasra" w:date="2017-01-20T11:09:00Z">
        <w:r>
          <w:rPr>
            <w:rFonts w:asciiTheme="majorBidi" w:hAnsiTheme="majorBidi" w:cstheme="majorBidi"/>
            <w:color w:val="auto"/>
            <w:sz w:val="22"/>
          </w:rPr>
          <w:t>.</w:t>
        </w:r>
      </w:ins>
      <w:ins w:id="690" w:author="Ahmad Mnasra" w:date="2017-01-20T11:05:00Z">
        <w:r>
          <w:rPr>
            <w:rFonts w:asciiTheme="majorBidi" w:hAnsiTheme="majorBidi" w:cstheme="majorBidi"/>
            <w:color w:val="auto"/>
            <w:sz w:val="22"/>
          </w:rPr>
          <w:t>.</w:t>
        </w:r>
      </w:ins>
      <m:oMath>
        <m:r>
          <w:ins w:id="691" w:author="Ahmad Mnasra" w:date="2017-01-20T11:06:00Z">
            <w:rPr>
              <w:rFonts w:ascii="Cambria Math" w:hAnsi="Cambria Math" w:cstheme="majorBidi"/>
              <w:color w:val="000000" w:themeColor="text1"/>
              <w:sz w:val="22"/>
            </w:rPr>
            <m:t xml:space="preserve"> </m:t>
          </w:ins>
        </m:r>
        <m:r>
          <w:ins w:id="692" w:author="Ahmad Mnasra" w:date="2017-01-20T11:06:00Z">
            <w:rPr>
              <w:rFonts w:ascii="Cambria Math" w:hAnsi="Cambria Math" w:cstheme="majorBidi"/>
              <w:color w:val="000000" w:themeColor="text1"/>
              <w:sz w:val="22"/>
            </w:rPr>
            <m:t>scree</m:t>
          </w:ins>
        </m:r>
        <m:sSub>
          <m:sSubPr>
            <m:ctrlPr>
              <w:ins w:id="693" w:author="Ahmad Mnasra" w:date="2017-01-20T11:06:00Z">
                <w:rPr>
                  <w:rFonts w:ascii="Cambria Math" w:hAnsi="Cambria Math" w:cstheme="majorBidi"/>
                  <w:i/>
                  <w:color w:val="000000" w:themeColor="text1"/>
                  <w:sz w:val="22"/>
                </w:rPr>
              </w:ins>
            </m:ctrlPr>
          </m:sSubPr>
          <m:e>
            <m:r>
              <w:ins w:id="694" w:author="Ahmad Mnasra" w:date="2017-01-20T11:06:00Z">
                <w:rPr>
                  <w:rFonts w:ascii="Cambria Math" w:hAnsi="Cambria Math" w:cstheme="majorBidi"/>
                  <w:color w:val="000000" w:themeColor="text1"/>
                  <w:sz w:val="22"/>
                </w:rPr>
                <m:t>n</m:t>
              </w:ins>
            </m:r>
          </m:e>
          <m:sub>
            <m:r>
              <w:ins w:id="695" w:author="Ahmad Mnasra" w:date="2017-01-20T11:06:00Z">
                <w:rPr>
                  <w:rFonts w:ascii="Cambria Math" w:hAnsi="Cambria Math" w:cstheme="majorBidi"/>
                  <w:color w:val="000000" w:themeColor="text1"/>
                  <w:sz w:val="22"/>
                </w:rPr>
                <m:t>m</m:t>
              </w:ins>
            </m:r>
          </m:sub>
        </m:sSub>
      </m:oMath>
      <w:ins w:id="696" w:author="Ahmad Mnasra" w:date="2017-01-20T11:06:00Z">
        <w:r>
          <w:rPr>
            <w:rFonts w:asciiTheme="majorBidi" w:hAnsiTheme="majorBidi" w:cstheme="majorBidi"/>
            <w:color w:val="000000" w:themeColor="text1"/>
            <w:sz w:val="22"/>
          </w:rPr>
          <w:t>,</w:t>
        </w:r>
        <m:oMath>
          <m:r>
            <w:rPr>
              <w:rFonts w:ascii="Cambria Math" w:hAnsi="Cambria Math" w:cstheme="majorBidi"/>
              <w:color w:val="000000" w:themeColor="text1"/>
              <w:sz w:val="22"/>
            </w:rPr>
            <m:t xml:space="preserve"> </m:t>
          </m:r>
        </m:oMath>
      </w:ins>
      <m:oMath>
        <m:r>
          <w:ins w:id="697" w:author="Ahmad Mnasra" w:date="2017-01-20T11:07:00Z">
            <w:rPr>
              <w:rFonts w:ascii="Cambria Math" w:hAnsi="Cambria Math" w:cstheme="majorBidi"/>
              <w:color w:val="000000" w:themeColor="text1"/>
              <w:sz w:val="22"/>
            </w:rPr>
            <m:t>C</m:t>
          </w:ins>
        </m:r>
        <m:r>
          <w:ins w:id="698" w:author="Ahmad Mnasra" w:date="2017-01-20T11:06:00Z">
            <w:rPr>
              <w:rFonts w:ascii="Cambria Math" w:hAnsi="Cambria Math" w:cstheme="majorBidi"/>
              <w:color w:val="000000" w:themeColor="text1"/>
              <w:sz w:val="22"/>
            </w:rPr>
            <m:t>hange</m:t>
          </w:ins>
        </m:r>
        <m:r>
          <w:ins w:id="699" w:author="Ahmad Mnasra" w:date="2017-01-20T11:07:00Z">
            <w:rPr>
              <w:rFonts w:ascii="Cambria Math" w:hAnsi="Cambria Math" w:cstheme="majorBidi"/>
              <w:color w:val="000000" w:themeColor="text1"/>
              <w:sz w:val="22"/>
            </w:rPr>
            <m:t>Parm</m:t>
          </w:ins>
        </m:r>
        <m:sSub>
          <m:sSubPr>
            <m:ctrlPr>
              <w:ins w:id="700" w:author="Ahmad Mnasra" w:date="2017-01-20T11:06:00Z">
                <w:rPr>
                  <w:rFonts w:ascii="Cambria Math" w:hAnsi="Cambria Math" w:cstheme="majorBidi"/>
                  <w:i/>
                  <w:color w:val="000000" w:themeColor="text1"/>
                  <w:sz w:val="22"/>
                </w:rPr>
              </w:ins>
            </m:ctrlPr>
          </m:sSubPr>
          <m:e>
            <m:r>
              <w:ins w:id="701" w:author="Ahmad Mnasra" w:date="2017-01-20T11:07:00Z">
                <w:rPr>
                  <w:rFonts w:ascii="Cambria Math" w:hAnsi="Cambria Math" w:cstheme="majorBidi"/>
                  <w:color w:val="000000" w:themeColor="text1"/>
                  <w:sz w:val="22"/>
                </w:rPr>
                <m:t>X</m:t>
              </w:ins>
            </m:r>
          </m:e>
          <m:sub>
            <m:r>
              <w:ins w:id="702" w:author="Ahmad Mnasra" w:date="2017-01-20T11:06:00Z">
                <w:rPr>
                  <w:rFonts w:ascii="Cambria Math" w:hAnsi="Cambria Math" w:cstheme="majorBidi"/>
                  <w:color w:val="000000" w:themeColor="text1"/>
                  <w:sz w:val="22"/>
                </w:rPr>
                <m:t>1</m:t>
              </w:ins>
            </m:r>
          </m:sub>
        </m:sSub>
        <m:r>
          <w:ins w:id="703" w:author="Ahmad Mnasra" w:date="2017-01-20T11:09:00Z">
            <w:rPr>
              <w:rFonts w:ascii="Cambria Math" w:hAnsi="Cambria Math" w:cstheme="majorBidi"/>
              <w:color w:val="000000" w:themeColor="text1"/>
              <w:sz w:val="22"/>
            </w:rPr>
            <m:t>,..</m:t>
          </w:ins>
        </m:r>
      </m:oMath>
      <w:ins w:id="704" w:author="Ahmad Mnasra" w:date="2017-01-20T11:09:00Z">
        <w:r>
          <w:rPr>
            <w:rFonts w:asciiTheme="majorBidi" w:hAnsiTheme="majorBidi" w:cstheme="majorBidi"/>
            <w:color w:val="000000" w:themeColor="text1"/>
            <w:sz w:val="22"/>
          </w:rPr>
          <w:t>,</w:t>
        </w:r>
      </w:ins>
      <m:oMath>
        <m:r>
          <w:ins w:id="705" w:author="Ahmad Mnasra" w:date="2017-01-20T11:08:00Z">
            <w:rPr>
              <w:rFonts w:ascii="Cambria Math" w:hAnsi="Cambria Math" w:cstheme="majorBidi"/>
              <w:color w:val="000000" w:themeColor="text1"/>
              <w:sz w:val="22"/>
            </w:rPr>
            <m:t xml:space="preserve"> </m:t>
          </w:ins>
        </m:r>
        <m:r>
          <w:ins w:id="706" w:author="Ahmad Mnasra" w:date="2017-01-20T11:08:00Z">
            <w:rPr>
              <w:rFonts w:ascii="Cambria Math" w:hAnsi="Cambria Math" w:cstheme="majorBidi"/>
              <w:color w:val="000000" w:themeColor="text1"/>
              <w:sz w:val="22"/>
            </w:rPr>
            <m:t>ChangeParm</m:t>
          </w:ins>
        </m:r>
        <m:sSub>
          <m:sSubPr>
            <m:ctrlPr>
              <w:ins w:id="707" w:author="Ahmad Mnasra" w:date="2017-01-20T11:08:00Z">
                <w:rPr>
                  <w:rFonts w:ascii="Cambria Math" w:hAnsi="Cambria Math" w:cstheme="majorBidi"/>
                  <w:i/>
                  <w:color w:val="000000" w:themeColor="text1"/>
                  <w:sz w:val="22"/>
                </w:rPr>
              </w:ins>
            </m:ctrlPr>
          </m:sSubPr>
          <m:e>
            <m:r>
              <w:ins w:id="708" w:author="Ahmad Mnasra" w:date="2017-01-20T11:08:00Z">
                <w:rPr>
                  <w:rFonts w:ascii="Cambria Math" w:hAnsi="Cambria Math" w:cstheme="majorBidi"/>
                  <w:color w:val="000000" w:themeColor="text1"/>
                  <w:sz w:val="22"/>
                </w:rPr>
                <m:t>X</m:t>
              </w:ins>
            </m:r>
          </m:e>
          <m:sub>
            <m:r>
              <w:ins w:id="709" w:author="Ahmad Mnasra" w:date="2017-01-20T11:08:00Z">
                <w:rPr>
                  <w:rFonts w:ascii="Cambria Math" w:hAnsi="Cambria Math" w:cstheme="majorBidi"/>
                  <w:color w:val="000000" w:themeColor="text1"/>
                  <w:sz w:val="22"/>
                </w:rPr>
                <m:t>m</m:t>
              </w:ins>
            </m:r>
          </m:sub>
        </m:sSub>
      </m:oMath>
      <w:ins w:id="710" w:author="Ahmad Mnasra" w:date="2017-01-20T11:05:00Z">
        <w:r>
          <w:rPr>
            <w:rFonts w:asciiTheme="majorBidi" w:hAnsiTheme="majorBidi" w:cstheme="majorBidi"/>
            <w:color w:val="auto"/>
            <w:sz w:val="22"/>
          </w:rPr>
          <w:t>}</w:t>
        </w:r>
      </w:ins>
    </w:p>
    <w:p w14:paraId="55E7C104" w14:textId="3B55E0FF" w:rsidR="00BD695B" w:rsidRDefault="00BD695B" w:rsidP="00BD695B">
      <w:pPr>
        <w:spacing w:after="160" w:line="259" w:lineRule="auto"/>
        <w:ind w:left="0" w:right="0" w:firstLine="0"/>
        <w:jc w:val="left"/>
        <w:rPr>
          <w:ins w:id="711" w:author="Ahmad Mnasra" w:date="2017-01-20T11:37:00Z"/>
          <w:rFonts w:asciiTheme="majorBidi" w:hAnsiTheme="majorBidi" w:cstheme="majorBidi"/>
          <w:color w:val="000000" w:themeColor="text1"/>
          <w:sz w:val="22"/>
        </w:rPr>
        <w:pPrChange w:id="712" w:author="Ahmad Mnasra" w:date="2017-01-20T11:37:00Z">
          <w:pPr>
            <w:spacing w:after="160" w:line="259" w:lineRule="auto"/>
            <w:ind w:right="0"/>
            <w:jc w:val="left"/>
          </w:pPr>
        </w:pPrChange>
      </w:pPr>
      <w:ins w:id="713" w:author="Ahmad Mnasra" w:date="2017-01-20T11:11:00Z">
        <w:r>
          <w:rPr>
            <w:rFonts w:asciiTheme="majorBidi" w:hAnsiTheme="majorBidi" w:cstheme="majorBidi"/>
            <w:color w:val="auto"/>
            <w:sz w:val="22"/>
          </w:rPr>
          <w:t>Parameters</w:t>
        </w:r>
      </w:ins>
      <w:ins w:id="714" w:author="Ahmad Mnasra" w:date="2017-01-20T11:10:00Z">
        <w:r>
          <w:rPr>
            <w:rFonts w:asciiTheme="majorBidi" w:hAnsiTheme="majorBidi" w:cstheme="majorBidi"/>
            <w:color w:val="auto"/>
            <w:sz w:val="22"/>
          </w:rPr>
          <w:t xml:space="preserve"> of the model - </w:t>
        </w:r>
      </w:ins>
      <m:oMath>
        <m:sSub>
          <m:sSubPr>
            <m:ctrlPr>
              <w:ins w:id="715" w:author="Ahmad Mnasra" w:date="2017-01-20T11:11:00Z">
                <w:rPr>
                  <w:rFonts w:ascii="Cambria Math" w:hAnsi="Cambria Math" w:cstheme="majorBidi"/>
                  <w:i/>
                  <w:color w:val="000000" w:themeColor="text1"/>
                  <w:sz w:val="22"/>
                </w:rPr>
              </w:ins>
            </m:ctrlPr>
          </m:sSubPr>
          <m:e>
            <m:r>
              <w:ins w:id="716" w:author="Ahmad Mnasra" w:date="2017-01-20T11:11:00Z">
                <w:rPr>
                  <w:rFonts w:ascii="Cambria Math" w:hAnsi="Cambria Math" w:cstheme="majorBidi"/>
                  <w:color w:val="000000" w:themeColor="text1"/>
                  <w:sz w:val="22"/>
                </w:rPr>
                <m:t>X</m:t>
              </w:ins>
            </m:r>
          </m:e>
          <m:sub>
            <m:r>
              <w:ins w:id="717" w:author="Ahmad Mnasra" w:date="2017-01-20T11:11:00Z">
                <w:rPr>
                  <w:rFonts w:ascii="Cambria Math" w:hAnsi="Cambria Math" w:cstheme="majorBidi"/>
                  <w:color w:val="000000" w:themeColor="text1"/>
                  <w:sz w:val="22"/>
                </w:rPr>
                <m:t>1</m:t>
              </w:ins>
            </m:r>
          </m:sub>
        </m:sSub>
      </m:oMath>
      <w:ins w:id="718" w:author="Ahmad Mnasra" w:date="2017-01-20T11:11:00Z">
        <w:r>
          <w:rPr>
            <w:rFonts w:asciiTheme="majorBidi" w:hAnsiTheme="majorBidi" w:cstheme="majorBidi"/>
            <w:color w:val="000000" w:themeColor="text1"/>
            <w:sz w:val="22"/>
          </w:rPr>
          <w:t>,</w:t>
        </w:r>
        <m:oMath>
          <m:r>
            <w:rPr>
              <w:rFonts w:ascii="Cambria Math" w:hAnsi="Cambria Math" w:cstheme="majorBidi"/>
              <w:color w:val="000000" w:themeColor="text1"/>
              <w:sz w:val="22"/>
            </w:rPr>
            <m:t xml:space="preserve"> </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2</m:t>
              </m:r>
            </m:sub>
          </m:sSub>
          <m:r>
            <w:rPr>
              <w:rFonts w:ascii="Cambria Math" w:hAnsi="Cambria Math" w:cstheme="majorBidi"/>
              <w:color w:val="000000" w:themeColor="text1"/>
              <w:sz w:val="22"/>
            </w:rPr>
            <m:t>….</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k</m:t>
              </m:r>
            </m:sub>
          </m:sSub>
        </m:oMath>
      </w:ins>
      <w:ins w:id="719" w:author="Ahmad Mnasra" w:date="2017-01-20T11:27:00Z">
        <w:r>
          <w:rPr>
            <w:rFonts w:asciiTheme="majorBidi" w:hAnsiTheme="majorBidi" w:cstheme="majorBidi"/>
            <w:color w:val="000000" w:themeColor="text1"/>
            <w:sz w:val="22"/>
          </w:rPr>
          <w:t>.</w:t>
        </w:r>
      </w:ins>
    </w:p>
    <w:p w14:paraId="68A56EFA" w14:textId="40F3683F" w:rsidR="00BD695B" w:rsidRDefault="00BD695B" w:rsidP="00BD695B">
      <w:pPr>
        <w:spacing w:after="160" w:line="259" w:lineRule="auto"/>
        <w:ind w:left="0" w:right="0" w:firstLine="0"/>
        <w:jc w:val="left"/>
        <w:rPr>
          <w:ins w:id="720" w:author="Ahmad Mnasra" w:date="2017-01-20T11:27:00Z"/>
          <w:rFonts w:asciiTheme="majorBidi" w:hAnsiTheme="majorBidi" w:cstheme="majorBidi"/>
          <w:color w:val="000000" w:themeColor="text1"/>
          <w:sz w:val="22"/>
        </w:rPr>
        <w:pPrChange w:id="721" w:author="Ahmad Mnasra" w:date="2017-01-20T11:37:00Z">
          <w:pPr>
            <w:spacing w:after="160" w:line="259" w:lineRule="auto"/>
            <w:ind w:right="0"/>
            <w:jc w:val="left"/>
          </w:pPr>
        </w:pPrChange>
      </w:pPr>
      <w:ins w:id="722" w:author="Ahmad Mnasra" w:date="2017-01-20T11:37:00Z">
        <w:r>
          <w:rPr>
            <w:rFonts w:asciiTheme="majorBidi" w:hAnsiTheme="majorBidi" w:cstheme="majorBidi"/>
            <w:color w:val="000000" w:themeColor="text1"/>
            <w:sz w:val="22"/>
          </w:rPr>
          <w:t xml:space="preserve"> L1,</w:t>
        </w:r>
      </w:ins>
      <w:ins w:id="723" w:author="Ahmad Mnasra" w:date="2017-01-20T11:38:00Z">
        <w:r>
          <w:rPr>
            <w:rFonts w:asciiTheme="majorBidi" w:hAnsiTheme="majorBidi" w:cstheme="majorBidi"/>
            <w:color w:val="000000" w:themeColor="text1"/>
            <w:sz w:val="22"/>
          </w:rPr>
          <w:t xml:space="preserve">…,Ln – parameters of specific list element </w:t>
        </w:r>
      </w:ins>
    </w:p>
    <w:p w14:paraId="7396ADBD" w14:textId="1D4E84C1" w:rsidR="00BD695B" w:rsidRPr="00BD695B" w:rsidRDefault="00BD695B" w:rsidP="00BD695B">
      <w:pPr>
        <w:spacing w:after="160" w:line="259" w:lineRule="auto"/>
        <w:ind w:left="0" w:right="0" w:firstLine="0"/>
        <w:jc w:val="left"/>
        <w:rPr>
          <w:ins w:id="724" w:author="Ahmad Mnasra" w:date="2017-01-20T11:18:00Z"/>
          <w:rFonts w:asciiTheme="majorBidi" w:hAnsiTheme="majorBidi" w:cstheme="majorBidi"/>
          <w:color w:val="000000" w:themeColor="text1"/>
          <w:sz w:val="42"/>
          <w:szCs w:val="42"/>
          <w:rPrChange w:id="725" w:author="Ahmad Mnasra" w:date="2017-01-20T11:28:00Z">
            <w:rPr>
              <w:ins w:id="726" w:author="Ahmad Mnasra" w:date="2017-01-20T11:18:00Z"/>
              <w:rFonts w:asciiTheme="majorBidi" w:hAnsiTheme="majorBidi" w:cstheme="majorBidi"/>
              <w:color w:val="000000" w:themeColor="text1"/>
              <w:sz w:val="22"/>
            </w:rPr>
          </w:rPrChange>
        </w:rPr>
        <w:pPrChange w:id="727" w:author="Ahmad Mnasra" w:date="2017-01-20T11:27:00Z">
          <w:pPr>
            <w:spacing w:after="160" w:line="259" w:lineRule="auto"/>
            <w:ind w:right="0"/>
            <w:jc w:val="left"/>
          </w:pPr>
        </w:pPrChange>
      </w:pPr>
      <w:ins w:id="728" w:author="Ahmad Mnasra" w:date="2017-01-20T11:27:00Z">
        <w:r w:rsidRPr="00BD695B">
          <w:rPr>
            <w:rFonts w:asciiTheme="majorBidi" w:hAnsiTheme="majorBidi" w:cstheme="majorBidi"/>
            <w:color w:val="000000" w:themeColor="text1"/>
            <w:sz w:val="42"/>
            <w:szCs w:val="42"/>
            <w:rPrChange w:id="729" w:author="Ahmad Mnasra" w:date="2017-01-20T11:28:00Z">
              <w:rPr>
                <w:rFonts w:asciiTheme="majorBidi" w:hAnsiTheme="majorBidi" w:cstheme="majorBidi"/>
                <w:color w:val="000000" w:themeColor="text1"/>
                <w:sz w:val="22"/>
              </w:rPr>
            </w:rPrChange>
          </w:rPr>
          <w:t>A</w:t>
        </w:r>
      </w:ins>
      <w:ins w:id="730" w:author="Ahmad Mnasra" w:date="2017-01-20T11:28:00Z">
        <w:r w:rsidRPr="00BD695B">
          <w:rPr>
            <w:rFonts w:asciiTheme="majorBidi" w:hAnsiTheme="majorBidi" w:cstheme="majorBidi"/>
            <w:color w:val="000000" w:themeColor="text1"/>
            <w:sz w:val="42"/>
            <w:szCs w:val="42"/>
            <w:rPrChange w:id="731" w:author="Ahmad Mnasra" w:date="2017-01-20T11:28:00Z">
              <w:rPr>
                <w:rFonts w:asciiTheme="majorBidi" w:hAnsiTheme="majorBidi" w:cstheme="majorBidi"/>
                <w:color w:val="000000" w:themeColor="text1"/>
                <w:sz w:val="22"/>
              </w:rPr>
            </w:rPrChange>
          </w:rPr>
          <w:t xml:space="preserve">P  </w:t>
        </w:r>
      </w:ins>
      <w:ins w:id="732" w:author="Ahmad Mnasra" w:date="2017-01-20T11:27:00Z">
        <w:r w:rsidRPr="00BD695B">
          <w:rPr>
            <w:rFonts w:asciiTheme="majorBidi" w:hAnsiTheme="majorBidi" w:cstheme="majorBidi"/>
            <w:color w:val="000000" w:themeColor="text1"/>
            <w:sz w:val="42"/>
            <w:szCs w:val="42"/>
            <w:rPrChange w:id="733" w:author="Ahmad Mnasra" w:date="2017-01-20T11:28:00Z">
              <w:rPr>
                <w:rFonts w:asciiTheme="majorBidi" w:hAnsiTheme="majorBidi" w:cstheme="majorBidi"/>
                <w:color w:val="000000" w:themeColor="text1"/>
                <w:sz w:val="22"/>
              </w:rPr>
            </w:rPrChange>
          </w:rPr>
          <w:t xml:space="preserve"> ?</w:t>
        </w:r>
      </w:ins>
      <w:ins w:id="734" w:author="Ahmad Mnasra" w:date="2017-01-20T11:28:00Z">
        <w:r>
          <w:rPr>
            <w:rFonts w:asciiTheme="majorBidi" w:hAnsiTheme="majorBidi" w:cstheme="majorBidi"/>
            <w:color w:val="000000" w:themeColor="text1"/>
            <w:sz w:val="42"/>
            <w:szCs w:val="42"/>
          </w:rPr>
          <w:t xml:space="preserve">  // should be defined </w:t>
        </w:r>
      </w:ins>
    </w:p>
    <w:p w14:paraId="686408AF" w14:textId="77777777" w:rsidR="00BD695B" w:rsidRPr="00BD695B" w:rsidRDefault="00BD695B" w:rsidP="00BD695B">
      <w:pPr>
        <w:spacing w:after="160" w:line="259" w:lineRule="auto"/>
        <w:ind w:left="0" w:right="0" w:firstLine="0"/>
        <w:jc w:val="left"/>
        <w:rPr>
          <w:ins w:id="735" w:author="Ahmad Mnasra" w:date="2017-01-20T11:09:00Z"/>
          <w:rFonts w:asciiTheme="majorBidi" w:hAnsiTheme="majorBidi" w:cstheme="majorBidi"/>
          <w:color w:val="000000" w:themeColor="text1"/>
          <w:sz w:val="22"/>
          <w:rPrChange w:id="736" w:author="Ahmad Mnasra" w:date="2017-01-20T11:18:00Z">
            <w:rPr>
              <w:ins w:id="737" w:author="Ahmad Mnasra" w:date="2017-01-20T11:09:00Z"/>
              <w:rFonts w:asciiTheme="majorBidi" w:hAnsiTheme="majorBidi" w:cstheme="majorBidi"/>
              <w:color w:val="auto"/>
              <w:sz w:val="22"/>
            </w:rPr>
          </w:rPrChange>
        </w:rPr>
        <w:pPrChange w:id="738" w:author="Ahmad Mnasra" w:date="2017-01-20T11:18:00Z">
          <w:pPr>
            <w:spacing w:after="160" w:line="259" w:lineRule="auto"/>
            <w:ind w:right="0"/>
            <w:jc w:val="left"/>
          </w:pPr>
        </w:pPrChange>
      </w:pPr>
    </w:p>
    <w:p w14:paraId="7622021F" w14:textId="330463A3" w:rsidR="00BD695B" w:rsidRPr="00BD695B" w:rsidDel="00BD695B" w:rsidRDefault="00BD695B" w:rsidP="00C46DE0">
      <w:pPr>
        <w:spacing w:after="160" w:line="259" w:lineRule="auto"/>
        <w:ind w:right="0"/>
        <w:jc w:val="left"/>
        <w:rPr>
          <w:del w:id="739" w:author="Ahmad Mnasra" w:date="2017-01-20T11:09:00Z"/>
          <w:rFonts w:asciiTheme="majorBidi" w:hAnsiTheme="majorBidi" w:cstheme="majorBidi"/>
          <w:color w:val="auto"/>
          <w:sz w:val="22"/>
          <w:rPrChange w:id="740" w:author="Ahmad Mnasra" w:date="2017-01-20T11:05:00Z">
            <w:rPr>
              <w:del w:id="741" w:author="Ahmad Mnasra" w:date="2017-01-20T11:09:00Z"/>
              <w:rFonts w:asciiTheme="majorBidi" w:hAnsiTheme="majorBidi" w:cstheme="majorBidi"/>
              <w:i/>
              <w:iCs/>
              <w:color w:val="auto"/>
              <w:sz w:val="22"/>
            </w:rPr>
          </w:rPrChange>
        </w:rPr>
      </w:pPr>
    </w:p>
    <w:p w14:paraId="7C121351" w14:textId="66443E2B" w:rsidR="00BD695B" w:rsidRPr="00BD695B" w:rsidRDefault="00DD0D6A" w:rsidP="00BD695B">
      <w:pPr>
        <w:pStyle w:val="ae"/>
        <w:numPr>
          <w:ilvl w:val="0"/>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Change w:id="742" w:author="Ahmad Mnasra" w:date="2017-01-20T11:18:00Z">
            <w:rPr>
              <w:shd w:val="clear" w:color="auto" w:fill="FFFFFF"/>
            </w:rPr>
          </w:rPrChange>
        </w:rPr>
        <w:pPrChange w:id="743" w:author="Ahmad Mnasra" w:date="2017-01-20T11:18:00Z">
          <w:pPr>
            <w:pStyle w:val="ae"/>
            <w:numPr>
              <w:numId w:val="58"/>
            </w:numPr>
            <w:tabs>
              <w:tab w:val="left" w:pos="360"/>
              <w:tab w:val="left" w:pos="540"/>
            </w:tabs>
            <w:spacing w:after="0" w:line="240" w:lineRule="auto"/>
            <w:ind w:left="540" w:right="0" w:hanging="450"/>
            <w:jc w:val="left"/>
          </w:pPr>
        </w:pPrChange>
      </w:pPr>
      <w:r w:rsidRPr="00BD695B">
        <w:rPr>
          <w:rFonts w:asciiTheme="majorBidi" w:hAnsiTheme="majorBidi" w:cstheme="majorBidi"/>
          <w:color w:val="000000" w:themeColor="text1"/>
          <w:sz w:val="22"/>
          <w:shd w:val="clear" w:color="auto" w:fill="FFFFFF"/>
          <w:rPrChange w:id="744" w:author="Ahmad Mnasra" w:date="2017-01-20T11:17:00Z">
            <w:rPr>
              <w:shd w:val="clear" w:color="auto" w:fill="FFFFFF"/>
            </w:rPr>
          </w:rPrChange>
        </w:rPr>
        <w:t>There is Always an exit from any screen.</w:t>
      </w:r>
    </w:p>
    <w:p w14:paraId="70355B02" w14:textId="77777777" w:rsidR="00DD0D6A" w:rsidRPr="00DD0D6A" w:rsidRDefault="00DD0D6A" w:rsidP="00C46DE0">
      <w:p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
      </w:pPr>
    </w:p>
    <w:p w14:paraId="21F2FC89" w14:textId="6F92036D" w:rsidR="00DD0D6A" w:rsidRPr="00BD695B" w:rsidRDefault="002C298F" w:rsidP="00BD695B">
      <w:pPr>
        <w:spacing w:after="0" w:line="240" w:lineRule="auto"/>
        <w:ind w:left="720" w:right="0" w:firstLine="720"/>
        <w:jc w:val="left"/>
        <w:rPr>
          <w:rFonts w:asciiTheme="majorBidi" w:hAnsiTheme="majorBidi" w:cstheme="majorBidi"/>
          <w:color w:val="000000" w:themeColor="text1"/>
          <w:sz w:val="22"/>
          <w:rPrChange w:id="745" w:author="Ahmad Mnasra" w:date="2017-01-20T11:20:00Z">
            <w:rPr>
              <w:rFonts w:asciiTheme="majorBidi" w:hAnsiTheme="majorBidi" w:cstheme="majorBidi"/>
              <w:color w:val="000000" w:themeColor="text1"/>
              <w:sz w:val="22"/>
            </w:rPr>
          </w:rPrChange>
        </w:rPr>
        <w:pPrChange w:id="746" w:author="Ahmad Mnasra" w:date="2017-01-20T11:20:00Z">
          <w:pPr>
            <w:spacing w:after="0" w:line="240" w:lineRule="auto"/>
            <w:ind w:left="0" w:right="0" w:firstLine="0"/>
            <w:jc w:val="left"/>
          </w:pPr>
        </w:pPrChange>
      </w:pPr>
      <m:oMathPara>
        <m:oMathParaPr>
          <m:jc m:val="left"/>
        </m:oMathParaPr>
        <m:oMath>
          <m:nary>
            <m:naryPr>
              <m:chr m:val="⋀"/>
              <m:limLoc m:val="undOvr"/>
              <m:supHide m:val="1"/>
              <m:ctrlPr>
                <w:rPr>
                  <w:rFonts w:ascii="Cambria Math" w:hAnsi="Cambria Math" w:cstheme="majorBidi"/>
                  <w:i/>
                  <w:color w:val="000000" w:themeColor="text1"/>
                  <w:sz w:val="22"/>
                  <w:rPrChange w:id="747" w:author="Ahmad Mnasra" w:date="2017-01-20T11:20:00Z">
                    <w:rPr>
                      <w:rFonts w:ascii="Cambria Math" w:hAnsi="Cambria Math" w:cstheme="majorBidi"/>
                      <w:i/>
                      <w:color w:val="000000" w:themeColor="text1"/>
                      <w:sz w:val="22"/>
                    </w:rPr>
                  </w:rPrChange>
                </w:rPr>
              </m:ctrlPr>
            </m:naryPr>
            <m:sub>
              <m:r>
                <w:rPr>
                  <w:rFonts w:ascii="Cambria Math" w:hAnsi="Cambria Math" w:cstheme="majorBidi"/>
                  <w:color w:val="000000" w:themeColor="text1"/>
                  <w:sz w:val="22"/>
                  <w:rPrChange w:id="748" w:author="Ahmad Mnasra" w:date="2017-01-20T11:20:00Z">
                    <w:rPr>
                      <w:rFonts w:ascii="Cambria Math" w:hAnsi="Cambria Math" w:cstheme="majorBidi"/>
                      <w:color w:val="000000" w:themeColor="text1"/>
                      <w:sz w:val="22"/>
                    </w:rPr>
                  </w:rPrChange>
                </w:rPr>
                <m:t>i</m:t>
              </m:r>
            </m:sub>
            <m:sup/>
            <m:e>
              <m:r>
                <w:ins w:id="749" w:author="Ahmad Mnasra" w:date="2017-01-20T10:55:00Z">
                  <m:rPr>
                    <m:sty m:val="p"/>
                  </m:rPr>
                  <w:rPr>
                    <w:rFonts w:ascii="Cambria Math" w:hAnsi="Cambria Math" w:cstheme="majorBidi"/>
                    <w:sz w:val="22"/>
                    <w:rPrChange w:id="750" w:author="Ahmad Mnasra" w:date="2017-01-20T11:20:00Z">
                      <w:rPr>
                        <w:rFonts w:ascii="Cambria Math" w:hAnsi="Cambria Math" w:cstheme="majorBidi"/>
                        <w:sz w:val="22"/>
                      </w:rPr>
                    </w:rPrChange>
                  </w:rPr>
                  <m:t>◊</m:t>
                </w:ins>
              </m:r>
              <m:r>
                <w:del w:id="751" w:author="Ahmad Mnasra" w:date="2017-01-20T10:55:00Z">
                  <w:rPr>
                    <w:rFonts w:ascii="Cambria Math" w:hAnsi="Cambria Math" w:cstheme="majorBidi"/>
                    <w:color w:val="000000" w:themeColor="text1"/>
                    <w:sz w:val="22"/>
                    <w:shd w:val="clear" w:color="auto" w:fill="FFFFFF"/>
                    <w:rPrChange w:id="752" w:author="Ahmad Mnasra" w:date="2017-01-20T11:20:00Z">
                      <w:rPr>
                        <w:rFonts w:ascii="Cambria Math" w:hAnsi="Cambria Math" w:cstheme="majorBidi"/>
                        <w:color w:val="000000" w:themeColor="text1"/>
                        <w:sz w:val="22"/>
                        <w:shd w:val="clear" w:color="auto" w:fill="FFFFFF"/>
                      </w:rPr>
                    </w:rPrChange>
                  </w:rPr>
                  <m:t>&lt;&gt;</m:t>
                </w:del>
              </m:r>
              <m:r>
                <w:rPr>
                  <w:rFonts w:ascii="Cambria Math" w:hAnsi="Cambria Math" w:cstheme="majorBidi"/>
                  <w:color w:val="000000" w:themeColor="text1"/>
                  <w:sz w:val="22"/>
                  <w:shd w:val="clear" w:color="auto" w:fill="FFFFFF"/>
                  <w:rPrChange w:id="753" w:author="Ahmad Mnasra" w:date="2017-01-20T11:20:00Z">
                    <w:rPr>
                      <w:rFonts w:ascii="Cambria Math" w:hAnsi="Cambria Math" w:cstheme="majorBidi"/>
                      <w:color w:val="000000" w:themeColor="text1"/>
                      <w:sz w:val="22"/>
                      <w:shd w:val="clear" w:color="auto" w:fill="FFFFFF"/>
                    </w:rPr>
                  </w:rPrChange>
                </w:rPr>
                <m:t>(state=scree</m:t>
              </m:r>
              <m:sSub>
                <m:sSubPr>
                  <m:ctrlPr>
                    <w:rPr>
                      <w:rFonts w:ascii="Cambria Math" w:hAnsi="Cambria Math" w:cstheme="majorBidi"/>
                      <w:i/>
                      <w:color w:val="000000" w:themeColor="text1"/>
                      <w:sz w:val="22"/>
                      <w:shd w:val="clear" w:color="auto" w:fill="FFFFFF"/>
                      <w:rPrChange w:id="754" w:author="Ahmad Mnasra" w:date="2017-01-20T11:20:00Z">
                        <w:rPr>
                          <w:rFonts w:ascii="Cambria Math" w:hAnsi="Cambria Math" w:cstheme="majorBidi"/>
                          <w:i/>
                          <w:color w:val="000000" w:themeColor="text1"/>
                          <w:sz w:val="22"/>
                          <w:shd w:val="clear" w:color="auto" w:fill="FFFFFF"/>
                        </w:rPr>
                      </w:rPrChange>
                    </w:rPr>
                  </m:ctrlPr>
                </m:sSubPr>
                <m:e>
                  <m:r>
                    <w:rPr>
                      <w:rFonts w:ascii="Cambria Math" w:hAnsi="Cambria Math" w:cstheme="majorBidi"/>
                      <w:color w:val="000000" w:themeColor="text1"/>
                      <w:sz w:val="22"/>
                      <w:shd w:val="clear" w:color="auto" w:fill="FFFFFF"/>
                      <w:rPrChange w:id="755" w:author="Ahmad Mnasra" w:date="2017-01-20T11:20:00Z">
                        <w:rPr>
                          <w:rFonts w:ascii="Cambria Math" w:hAnsi="Cambria Math" w:cstheme="majorBidi"/>
                          <w:color w:val="000000" w:themeColor="text1"/>
                          <w:sz w:val="22"/>
                          <w:shd w:val="clear" w:color="auto" w:fill="FFFFFF"/>
                        </w:rPr>
                      </w:rPrChange>
                    </w:rPr>
                    <m:t>n</m:t>
                  </m:r>
                </m:e>
                <m:sub>
                  <m:r>
                    <w:rPr>
                      <w:rFonts w:ascii="Cambria Math" w:hAnsi="Cambria Math" w:cstheme="majorBidi"/>
                      <w:color w:val="000000" w:themeColor="text1"/>
                      <w:sz w:val="22"/>
                      <w:shd w:val="clear" w:color="auto" w:fill="FFFFFF"/>
                      <w:rPrChange w:id="756" w:author="Ahmad Mnasra" w:date="2017-01-20T11:20:00Z">
                        <w:rPr>
                          <w:rFonts w:ascii="Cambria Math" w:hAnsi="Cambria Math" w:cstheme="majorBidi"/>
                          <w:color w:val="000000" w:themeColor="text1"/>
                          <w:sz w:val="22"/>
                          <w:shd w:val="clear" w:color="auto" w:fill="FFFFFF"/>
                        </w:rPr>
                      </w:rPrChange>
                    </w:rPr>
                    <m:t>i</m:t>
                  </m:r>
                </m:sub>
              </m:sSub>
              <m:r>
                <w:rPr>
                  <w:rFonts w:ascii="Cambria Math" w:hAnsi="Cambria Math" w:cstheme="majorBidi"/>
                  <w:color w:val="000000" w:themeColor="text1"/>
                  <w:sz w:val="22"/>
                  <w:rPrChange w:id="757" w:author="Ahmad Mnasra" w:date="2017-01-20T11:20:00Z">
                    <w:rPr>
                      <w:rFonts w:ascii="Cambria Math" w:hAnsi="Cambria Math" w:cstheme="majorBidi"/>
                      <w:color w:val="000000" w:themeColor="text1"/>
                      <w:sz w:val="22"/>
                    </w:rPr>
                  </w:rPrChange>
                </w:rPr>
                <m:t>)</m:t>
              </m:r>
            </m:e>
          </m:nary>
          <m:r>
            <w:rPr>
              <w:rFonts w:ascii="Cambria Math" w:hAnsi="Cambria Math" w:cstheme="majorBidi"/>
              <w:color w:val="000000" w:themeColor="text1"/>
              <w:sz w:val="22"/>
              <w:rPrChange w:id="758" w:author="Ahmad Mnasra" w:date="2017-01-20T11:20:00Z">
                <w:rPr>
                  <w:rFonts w:ascii="Cambria Math" w:hAnsi="Cambria Math" w:cstheme="majorBidi"/>
                  <w:color w:val="000000" w:themeColor="text1"/>
                  <w:sz w:val="22"/>
                </w:rPr>
              </w:rPrChange>
            </w:rPr>
            <m:t xml:space="preserve">  </m:t>
          </m:r>
        </m:oMath>
      </m:oMathPara>
    </w:p>
    <w:p w14:paraId="01CED99B" w14:textId="4EC0914F" w:rsidR="00DD0D6A" w:rsidRDefault="00DD0D6A" w:rsidP="00BD695B">
      <w:pPr>
        <w:pStyle w:val="ae"/>
        <w:numPr>
          <w:ilvl w:val="0"/>
          <w:numId w:val="66"/>
        </w:numPr>
        <w:tabs>
          <w:tab w:val="left" w:pos="360"/>
          <w:tab w:val="left" w:pos="540"/>
        </w:tabs>
        <w:spacing w:after="0" w:line="240" w:lineRule="auto"/>
        <w:ind w:right="0"/>
        <w:jc w:val="left"/>
        <w:rPr>
          <w:ins w:id="759" w:author="Ahmad Mnasra" w:date="2017-01-20T11:19:00Z"/>
          <w:rFonts w:asciiTheme="majorBidi" w:hAnsiTheme="majorBidi" w:cstheme="majorBidi"/>
          <w:color w:val="000000" w:themeColor="text1"/>
          <w:sz w:val="22"/>
          <w:shd w:val="clear" w:color="auto" w:fill="FFFFFF"/>
        </w:rPr>
        <w:pPrChange w:id="760" w:author="Ahmad Mnasra" w:date="2017-01-20T11:19:00Z">
          <w:pPr>
            <w:pStyle w:val="ae"/>
            <w:numPr>
              <w:numId w:val="58"/>
            </w:numPr>
            <w:spacing w:after="0" w:line="240" w:lineRule="auto"/>
            <w:ind w:left="450" w:right="0" w:hanging="360"/>
            <w:jc w:val="left"/>
          </w:pPr>
        </w:pPrChange>
      </w:pPr>
      <w:r w:rsidRPr="00BD695B">
        <w:rPr>
          <w:rFonts w:asciiTheme="majorBidi" w:hAnsiTheme="majorBidi" w:cstheme="majorBidi"/>
          <w:color w:val="000000" w:themeColor="text1"/>
          <w:sz w:val="22"/>
          <w:shd w:val="clear" w:color="auto" w:fill="FFFFFF"/>
          <w:rPrChange w:id="761" w:author="Ahmad Mnasra" w:date="2017-01-20T11:19:00Z">
            <w:rPr>
              <w:rFonts w:asciiTheme="majorBidi" w:hAnsiTheme="majorBidi" w:cstheme="majorBidi"/>
              <w:color w:val="000000" w:themeColor="text1"/>
              <w:sz w:val="22"/>
            </w:rPr>
          </w:rPrChange>
        </w:rPr>
        <w:t>There is a screen (root), such that each screen</w:t>
      </w:r>
      <w:r w:rsidR="00CE4220" w:rsidRPr="00BD695B">
        <w:rPr>
          <w:rFonts w:asciiTheme="majorBidi" w:hAnsiTheme="majorBidi" w:cstheme="majorBidi"/>
          <w:color w:val="000000" w:themeColor="text1"/>
          <w:sz w:val="22"/>
          <w:shd w:val="clear" w:color="auto" w:fill="FFFFFF"/>
          <w:rPrChange w:id="762" w:author="Ahmad Mnasra" w:date="2017-01-20T11:19:00Z">
            <w:rPr>
              <w:rFonts w:asciiTheme="majorBidi" w:hAnsiTheme="majorBidi" w:cstheme="majorBidi"/>
              <w:color w:val="000000" w:themeColor="text1"/>
              <w:sz w:val="22"/>
            </w:rPr>
          </w:rPrChange>
        </w:rPr>
        <w:t xml:space="preserve"> is reached </w:t>
      </w:r>
      <w:r w:rsidRPr="00BD695B">
        <w:rPr>
          <w:rFonts w:asciiTheme="majorBidi" w:hAnsiTheme="majorBidi" w:cstheme="majorBidi"/>
          <w:color w:val="000000" w:themeColor="text1"/>
          <w:sz w:val="22"/>
          <w:shd w:val="clear" w:color="auto" w:fill="FFFFFF"/>
          <w:rPrChange w:id="763" w:author="Ahmad Mnasra" w:date="2017-01-20T11:19:00Z">
            <w:rPr>
              <w:rFonts w:asciiTheme="majorBidi" w:hAnsiTheme="majorBidi" w:cstheme="majorBidi"/>
              <w:color w:val="000000" w:themeColor="text1"/>
              <w:sz w:val="22"/>
            </w:rPr>
          </w:rPrChange>
        </w:rPr>
        <w:t>from it.</w:t>
      </w:r>
    </w:p>
    <w:p w14:paraId="30E0C632" w14:textId="77777777" w:rsidR="00BD695B" w:rsidRPr="00BD695B" w:rsidRDefault="00BD695B" w:rsidP="00BD695B">
      <w:pPr>
        <w:pStyle w:val="ae"/>
        <w:numPr>
          <w:ilvl w:val="1"/>
          <w:numId w:val="66"/>
        </w:numPr>
        <w:spacing w:after="0" w:line="240" w:lineRule="auto"/>
        <w:ind w:right="0"/>
        <w:jc w:val="left"/>
        <w:rPr>
          <w:ins w:id="764" w:author="Ahmad Mnasra" w:date="2017-01-20T11:19:00Z"/>
          <w:rFonts w:asciiTheme="majorBidi" w:hAnsiTheme="majorBidi" w:cstheme="majorBidi"/>
          <w:color w:val="000000" w:themeColor="text1"/>
          <w:sz w:val="22"/>
        </w:rPr>
        <w:pPrChange w:id="765" w:author="Ahmad Mnasra" w:date="2017-01-20T11:19:00Z">
          <w:pPr>
            <w:pStyle w:val="ae"/>
            <w:numPr>
              <w:numId w:val="66"/>
            </w:numPr>
            <w:spacing w:after="0" w:line="240" w:lineRule="auto"/>
            <w:ind w:left="360" w:right="0" w:hanging="360"/>
            <w:jc w:val="left"/>
          </w:pPr>
        </w:pPrChange>
      </w:pPr>
      <m:oMath>
        <m:nary>
          <m:naryPr>
            <m:chr m:val="⋁"/>
            <m:limLoc m:val="undOvr"/>
            <m:supHide m:val="1"/>
            <m:ctrlPr>
              <w:ins w:id="766" w:author="Ahmad Mnasra" w:date="2017-01-20T11:19:00Z">
                <w:rPr>
                  <w:rFonts w:ascii="Cambria Math" w:hAnsi="Cambria Math" w:cstheme="majorBidi"/>
                  <w:i/>
                  <w:color w:val="000000" w:themeColor="text1"/>
                  <w:sz w:val="22"/>
                </w:rPr>
              </w:ins>
            </m:ctrlPr>
          </m:naryPr>
          <m:sub>
            <m:r>
              <w:ins w:id="767" w:author="Ahmad Mnasra" w:date="2017-01-20T11:19:00Z">
                <w:rPr>
                  <w:rFonts w:ascii="Cambria Math" w:hAnsi="Cambria Math" w:cstheme="majorBidi"/>
                  <w:color w:val="000000" w:themeColor="text1"/>
                  <w:sz w:val="22"/>
                </w:rPr>
                <m:t>i</m:t>
              </w:ins>
            </m:r>
          </m:sub>
          <m:sup/>
          <m:e>
            <m:d>
              <m:dPr>
                <m:begChr m:val="["/>
                <m:endChr m:val="]"/>
                <m:ctrlPr>
                  <w:ins w:id="768" w:author="Ahmad Mnasra" w:date="2017-01-20T11:19:00Z">
                    <w:rPr>
                      <w:rFonts w:ascii="Cambria Math" w:hAnsi="Cambria Math" w:cstheme="majorBidi"/>
                      <w:i/>
                      <w:color w:val="000000" w:themeColor="text1"/>
                      <w:sz w:val="22"/>
                    </w:rPr>
                  </w:ins>
                </m:ctrlPr>
              </m:dPr>
              <m:e>
                <m:nary>
                  <m:naryPr>
                    <m:chr m:val="⋀"/>
                    <m:limLoc m:val="undOvr"/>
                    <m:supHide m:val="1"/>
                    <m:ctrlPr>
                      <w:ins w:id="769" w:author="Ahmad Mnasra" w:date="2017-01-20T11:19:00Z">
                        <w:rPr>
                          <w:rFonts w:ascii="Cambria Math" w:hAnsi="Cambria Math" w:cstheme="majorBidi"/>
                          <w:i/>
                          <w:color w:val="000000" w:themeColor="text1"/>
                          <w:sz w:val="22"/>
                        </w:rPr>
                      </w:ins>
                    </m:ctrlPr>
                  </m:naryPr>
                  <m:sub>
                    <m:r>
                      <w:ins w:id="770" w:author="Ahmad Mnasra" w:date="2017-01-20T11:19:00Z">
                        <w:rPr>
                          <w:rFonts w:ascii="Cambria Math" w:hAnsi="Cambria Math" w:cstheme="majorBidi"/>
                          <w:color w:val="000000" w:themeColor="text1"/>
                          <w:sz w:val="22"/>
                        </w:rPr>
                        <m:t>j</m:t>
                      </w:ins>
                    </m:r>
                  </m:sub>
                  <m:sup/>
                  <m:e>
                    <m:r>
                      <w:ins w:id="771" w:author="Ahmad Mnasra" w:date="2017-01-20T11:19:00Z">
                        <m:rPr>
                          <m:sty m:val="p"/>
                        </m:rPr>
                        <w:rPr>
                          <w:rFonts w:ascii="Cambria Math" w:hAnsi="Cambria Math" w:cstheme="majorBidi"/>
                          <w:sz w:val="22"/>
                        </w:rPr>
                        <m:t>□</m:t>
                      </w:ins>
                    </m:r>
                    <m:d>
                      <m:dPr>
                        <m:ctrlPr>
                          <w:ins w:id="772" w:author="Ahmad Mnasra" w:date="2017-01-20T11:19:00Z">
                            <w:rPr>
                              <w:rFonts w:ascii="Cambria Math" w:hAnsi="Cambria Math" w:cstheme="majorBidi"/>
                              <w:i/>
                              <w:color w:val="000000" w:themeColor="text1"/>
                              <w:sz w:val="22"/>
                            </w:rPr>
                          </w:ins>
                        </m:ctrlPr>
                      </m:dPr>
                      <m:e>
                        <m:d>
                          <m:dPr>
                            <m:ctrlPr>
                              <w:ins w:id="773" w:author="Ahmad Mnasra" w:date="2017-01-20T11:19:00Z">
                                <w:rPr>
                                  <w:rFonts w:ascii="Cambria Math" w:hAnsi="Cambria Math" w:cstheme="majorBidi"/>
                                  <w:i/>
                                  <w:color w:val="000000" w:themeColor="text1"/>
                                  <w:sz w:val="22"/>
                                </w:rPr>
                              </w:ins>
                            </m:ctrlPr>
                          </m:dPr>
                          <m:e>
                            <m:r>
                              <w:ins w:id="774" w:author="Ahmad Mnasra" w:date="2017-01-20T11:19:00Z">
                                <w:rPr>
                                  <w:rFonts w:ascii="Cambria Math" w:hAnsi="Cambria Math" w:cstheme="majorBidi"/>
                                  <w:color w:val="000000" w:themeColor="text1"/>
                                  <w:sz w:val="22"/>
                                </w:rPr>
                                <m:t>state=scree</m:t>
                              </w:ins>
                            </m:r>
                            <m:sSub>
                              <m:sSubPr>
                                <m:ctrlPr>
                                  <w:ins w:id="775" w:author="Ahmad Mnasra" w:date="2017-01-20T11:19:00Z">
                                    <w:rPr>
                                      <w:rFonts w:ascii="Cambria Math" w:hAnsi="Cambria Math" w:cstheme="majorBidi"/>
                                      <w:i/>
                                      <w:color w:val="000000" w:themeColor="text1"/>
                                      <w:sz w:val="22"/>
                                    </w:rPr>
                                  </w:ins>
                                </m:ctrlPr>
                              </m:sSubPr>
                              <m:e>
                                <m:r>
                                  <w:ins w:id="776" w:author="Ahmad Mnasra" w:date="2017-01-20T11:19:00Z">
                                    <w:rPr>
                                      <w:rFonts w:ascii="Cambria Math" w:hAnsi="Cambria Math" w:cstheme="majorBidi"/>
                                      <w:color w:val="000000" w:themeColor="text1"/>
                                      <w:sz w:val="22"/>
                                    </w:rPr>
                                    <m:t>n</m:t>
                                  </w:ins>
                                </m:r>
                              </m:e>
                              <m:sub>
                                <m:r>
                                  <w:ins w:id="777" w:author="Ahmad Mnasra" w:date="2017-01-20T11:19:00Z">
                                    <w:rPr>
                                      <w:rFonts w:ascii="Cambria Math" w:hAnsi="Cambria Math" w:cstheme="majorBidi"/>
                                      <w:color w:val="000000" w:themeColor="text1"/>
                                      <w:sz w:val="22"/>
                                    </w:rPr>
                                    <m:t>i</m:t>
                                  </w:ins>
                                </m:r>
                              </m:sub>
                            </m:sSub>
                          </m:e>
                        </m:d>
                        <m:r>
                          <w:ins w:id="778" w:author="Ahmad Mnasra" w:date="2017-01-20T11:19:00Z">
                            <w:rPr>
                              <w:rFonts w:ascii="Cambria Math" w:hAnsi="Cambria Math" w:cstheme="majorBidi"/>
                              <w:color w:val="000000" w:themeColor="text1"/>
                              <w:sz w:val="22"/>
                            </w:rPr>
                            <m:t xml:space="preserve">→ </m:t>
                          </w:ins>
                        </m:r>
                        <m:r>
                          <w:ins w:id="779" w:author="Ahmad Mnasra" w:date="2017-01-20T11:19:00Z">
                            <m:rPr>
                              <m:sty m:val="p"/>
                            </m:rPr>
                            <w:rPr>
                              <w:rFonts w:ascii="Cambria Math" w:hAnsi="Cambria Math" w:cstheme="majorBidi"/>
                              <w:sz w:val="30"/>
                              <w:szCs w:val="30"/>
                            </w:rPr>
                            <m:t>◊</m:t>
                          </w:ins>
                        </m:r>
                        <m:d>
                          <m:dPr>
                            <m:ctrlPr>
                              <w:ins w:id="780" w:author="Ahmad Mnasra" w:date="2017-01-20T11:19:00Z">
                                <w:rPr>
                                  <w:rFonts w:ascii="Cambria Math" w:hAnsi="Cambria Math" w:cstheme="majorBidi"/>
                                  <w:i/>
                                  <w:color w:val="000000" w:themeColor="text1"/>
                                  <w:sz w:val="22"/>
                                </w:rPr>
                              </w:ins>
                            </m:ctrlPr>
                          </m:dPr>
                          <m:e>
                            <m:r>
                              <w:ins w:id="781" w:author="Ahmad Mnasra" w:date="2017-01-20T11:19:00Z">
                                <w:rPr>
                                  <w:rFonts w:ascii="Cambria Math" w:hAnsi="Cambria Math" w:cstheme="majorBidi"/>
                                  <w:color w:val="000000" w:themeColor="text1"/>
                                  <w:sz w:val="22"/>
                                </w:rPr>
                                <m:t>state=scree</m:t>
                              </w:ins>
                            </m:r>
                            <m:sSub>
                              <m:sSubPr>
                                <m:ctrlPr>
                                  <w:ins w:id="782" w:author="Ahmad Mnasra" w:date="2017-01-20T11:19:00Z">
                                    <w:rPr>
                                      <w:rFonts w:ascii="Cambria Math" w:hAnsi="Cambria Math" w:cstheme="majorBidi"/>
                                      <w:i/>
                                      <w:color w:val="000000" w:themeColor="text1"/>
                                      <w:sz w:val="22"/>
                                    </w:rPr>
                                  </w:ins>
                                </m:ctrlPr>
                              </m:sSubPr>
                              <m:e>
                                <m:r>
                                  <w:ins w:id="783" w:author="Ahmad Mnasra" w:date="2017-01-20T11:19:00Z">
                                    <w:rPr>
                                      <w:rFonts w:ascii="Cambria Math" w:hAnsi="Cambria Math" w:cstheme="majorBidi"/>
                                      <w:color w:val="000000" w:themeColor="text1"/>
                                      <w:sz w:val="22"/>
                                    </w:rPr>
                                    <m:t>n</m:t>
                                  </w:ins>
                                </m:r>
                              </m:e>
                              <m:sub>
                                <m:r>
                                  <w:ins w:id="784" w:author="Ahmad Mnasra" w:date="2017-01-20T11:19:00Z">
                                    <w:rPr>
                                      <w:rFonts w:ascii="Cambria Math" w:hAnsi="Cambria Math" w:cstheme="majorBidi"/>
                                      <w:color w:val="000000" w:themeColor="text1"/>
                                      <w:sz w:val="22"/>
                                    </w:rPr>
                                    <m:t>j</m:t>
                                  </w:ins>
                                </m:r>
                              </m:sub>
                            </m:sSub>
                          </m:e>
                        </m:d>
                      </m:e>
                    </m:d>
                  </m:e>
                </m:nary>
                <m:r>
                  <w:ins w:id="785" w:author="Ahmad Mnasra" w:date="2017-01-20T11:19:00Z">
                    <w:rPr>
                      <w:rFonts w:ascii="Cambria Math" w:hAnsi="Cambria Math" w:cstheme="majorBidi"/>
                      <w:color w:val="000000" w:themeColor="text1"/>
                      <w:sz w:val="22"/>
                    </w:rPr>
                    <m:t xml:space="preserve"> </m:t>
                  </w:ins>
                </m:r>
              </m:e>
            </m:d>
          </m:e>
        </m:nary>
      </m:oMath>
    </w:p>
    <w:p w14:paraId="6C859612" w14:textId="2E1B27BC" w:rsidR="00BD695B" w:rsidRPr="00BD695B" w:rsidDel="00BD695B" w:rsidRDefault="00BD695B" w:rsidP="00BD695B">
      <w:pPr>
        <w:pStyle w:val="ae"/>
        <w:numPr>
          <w:ilvl w:val="1"/>
          <w:numId w:val="66"/>
        </w:numPr>
        <w:tabs>
          <w:tab w:val="left" w:pos="360"/>
          <w:tab w:val="left" w:pos="540"/>
        </w:tabs>
        <w:spacing w:after="0" w:line="240" w:lineRule="auto"/>
        <w:ind w:right="0"/>
        <w:jc w:val="left"/>
        <w:rPr>
          <w:del w:id="786" w:author="Ahmad Mnasra" w:date="2017-01-20T11:20:00Z"/>
          <w:rFonts w:asciiTheme="majorBidi" w:hAnsiTheme="majorBidi" w:cstheme="majorBidi"/>
          <w:color w:val="000000" w:themeColor="text1"/>
          <w:sz w:val="22"/>
          <w:shd w:val="clear" w:color="auto" w:fill="FFFFFF"/>
          <w:rPrChange w:id="787" w:author="Ahmad Mnasra" w:date="2017-01-20T11:21:00Z">
            <w:rPr>
              <w:del w:id="788" w:author="Ahmad Mnasra" w:date="2017-01-20T11:20:00Z"/>
              <w:rFonts w:ascii="Cambria Math" w:hAnsi="Cambria Math" w:cstheme="majorBidi"/>
              <w:i/>
              <w:color w:val="000000" w:themeColor="text1"/>
              <w:sz w:val="22"/>
            </w:rPr>
          </w:rPrChange>
        </w:rPr>
        <w:pPrChange w:id="789" w:author="Ahmad Mnasra" w:date="2017-01-20T11:21:00Z">
          <w:pPr>
            <w:pStyle w:val="ae"/>
            <w:numPr>
              <w:numId w:val="58"/>
            </w:numPr>
            <w:spacing w:after="0" w:line="240" w:lineRule="auto"/>
            <w:ind w:left="450" w:right="0" w:hanging="360"/>
            <w:jc w:val="left"/>
          </w:pPr>
        </w:pPrChange>
      </w:pPr>
      <w:ins w:id="790" w:author="Ahmad Mnasra" w:date="2017-01-20T11:20:00Z">
        <w:r>
          <w:rPr>
            <w:rFonts w:asciiTheme="majorBidi" w:hAnsiTheme="majorBidi" w:cstheme="majorBidi"/>
            <w:color w:val="000000" w:themeColor="text1"/>
            <w:sz w:val="22"/>
            <w:shd w:val="clear" w:color="auto" w:fill="FFFFFF"/>
          </w:rPr>
          <w:t xml:space="preserve">Root specific </w:t>
        </w:r>
      </w:ins>
    </w:p>
    <w:p w14:paraId="62D01E2D" w14:textId="77777777" w:rsidR="00BD695B" w:rsidRPr="00BD695B" w:rsidRDefault="00BD695B" w:rsidP="00BD695B">
      <w:pPr>
        <w:pStyle w:val="ae"/>
        <w:numPr>
          <w:ilvl w:val="1"/>
          <w:numId w:val="66"/>
        </w:numPr>
        <w:tabs>
          <w:tab w:val="left" w:pos="360"/>
          <w:tab w:val="left" w:pos="540"/>
        </w:tabs>
        <w:spacing w:after="0" w:line="240" w:lineRule="auto"/>
        <w:ind w:right="0"/>
        <w:jc w:val="left"/>
        <w:rPr>
          <w:ins w:id="791" w:author="Ahmad Mnasra" w:date="2017-01-20T11:21:00Z"/>
          <w:rFonts w:asciiTheme="majorBidi" w:hAnsiTheme="majorBidi" w:cstheme="majorBidi"/>
          <w:color w:val="000000" w:themeColor="text1"/>
          <w:sz w:val="22"/>
          <w:shd w:val="clear" w:color="auto" w:fill="FFFFFF"/>
          <w:rPrChange w:id="792" w:author="Ahmad Mnasra" w:date="2017-01-20T11:21:00Z">
            <w:rPr>
              <w:ins w:id="793" w:author="Ahmad Mnasra" w:date="2017-01-20T11:21:00Z"/>
              <w:rFonts w:asciiTheme="majorBidi" w:hAnsiTheme="majorBidi" w:cstheme="majorBidi"/>
              <w:color w:val="000000" w:themeColor="text1"/>
              <w:sz w:val="22"/>
            </w:rPr>
          </w:rPrChange>
        </w:rPr>
        <w:pPrChange w:id="794" w:author="Ahmad Mnasra" w:date="2017-01-20T11:21:00Z">
          <w:pPr>
            <w:pStyle w:val="ae"/>
            <w:numPr>
              <w:numId w:val="58"/>
            </w:numPr>
            <w:spacing w:after="0" w:line="240" w:lineRule="auto"/>
            <w:ind w:left="450" w:right="0" w:hanging="360"/>
            <w:jc w:val="left"/>
          </w:pPr>
        </w:pPrChange>
      </w:pPr>
    </w:p>
    <w:p w14:paraId="777ECDDF" w14:textId="634682F3" w:rsidR="00DD0D6A" w:rsidRPr="00BD695B" w:rsidDel="00BD695B" w:rsidRDefault="00DD0D6A" w:rsidP="00BD695B">
      <w:pPr>
        <w:pStyle w:val="ae"/>
        <w:numPr>
          <w:ilvl w:val="1"/>
          <w:numId w:val="66"/>
        </w:numPr>
        <w:tabs>
          <w:tab w:val="left" w:pos="360"/>
          <w:tab w:val="left" w:pos="540"/>
        </w:tabs>
        <w:spacing w:after="0" w:line="240" w:lineRule="auto"/>
        <w:ind w:right="0"/>
        <w:jc w:val="left"/>
        <w:rPr>
          <w:del w:id="795" w:author="Ahmad Mnasra" w:date="2017-01-20T11:21:00Z"/>
          <w:rFonts w:asciiTheme="majorBidi" w:hAnsiTheme="majorBidi" w:cstheme="majorBidi"/>
          <w:color w:val="000000" w:themeColor="text1"/>
          <w:sz w:val="22"/>
          <w:rPrChange w:id="796" w:author="Ahmad Mnasra" w:date="2017-01-20T11:20:00Z">
            <w:rPr>
              <w:del w:id="797" w:author="Ahmad Mnasra" w:date="2017-01-20T11:21:00Z"/>
            </w:rPr>
          </w:rPrChange>
        </w:rPr>
        <w:pPrChange w:id="798" w:author="Ahmad Mnasra" w:date="2017-01-20T11:21:00Z">
          <w:pPr>
            <w:spacing w:after="0" w:line="240" w:lineRule="auto"/>
            <w:ind w:left="0" w:right="0" w:firstLine="0"/>
            <w:jc w:val="left"/>
          </w:pPr>
        </w:pPrChange>
      </w:pPr>
    </w:p>
    <w:p w14:paraId="56ACD78D" w14:textId="27657BED" w:rsidR="00DD0D6A" w:rsidRPr="00DD0D6A" w:rsidDel="00BD695B" w:rsidRDefault="002C298F" w:rsidP="00BD695B">
      <w:pPr>
        <w:pStyle w:val="ae"/>
        <w:numPr>
          <w:ilvl w:val="1"/>
          <w:numId w:val="66"/>
        </w:numPr>
        <w:tabs>
          <w:tab w:val="left" w:pos="360"/>
          <w:tab w:val="left" w:pos="540"/>
        </w:tabs>
        <w:spacing w:after="0" w:line="240" w:lineRule="auto"/>
        <w:ind w:right="0"/>
        <w:jc w:val="left"/>
        <w:rPr>
          <w:del w:id="799" w:author="Ahmad Mnasra" w:date="2017-01-20T11:19:00Z"/>
          <w:rFonts w:asciiTheme="majorBidi" w:hAnsiTheme="majorBidi" w:cstheme="majorBidi"/>
          <w:color w:val="000000" w:themeColor="text1"/>
          <w:sz w:val="22"/>
        </w:rPr>
        <w:pPrChange w:id="800" w:author="Ahmad Mnasra" w:date="2017-01-20T11:21:00Z">
          <w:pPr>
            <w:spacing w:after="0" w:line="240" w:lineRule="auto"/>
            <w:ind w:left="0" w:right="0" w:firstLine="0"/>
            <w:jc w:val="left"/>
          </w:pPr>
        </w:pPrChange>
      </w:pPr>
      <m:oMath>
        <m:nary>
          <m:naryPr>
            <m:chr m:val="⋁"/>
            <m:limLoc m:val="undOvr"/>
            <m:supHide m:val="1"/>
            <m:ctrlPr>
              <w:del w:id="801" w:author="Ahmad Mnasra" w:date="2017-01-20T11:19:00Z">
                <w:rPr>
                  <w:rFonts w:ascii="Cambria Math" w:hAnsi="Cambria Math" w:cstheme="majorBidi"/>
                  <w:i/>
                  <w:color w:val="000000" w:themeColor="text1"/>
                  <w:sz w:val="22"/>
                </w:rPr>
              </w:del>
            </m:ctrlPr>
          </m:naryPr>
          <m:sub>
            <m:r>
              <w:del w:id="802" w:author="Ahmad Mnasra" w:date="2017-01-20T11:19:00Z">
                <w:rPr>
                  <w:rFonts w:ascii="Cambria Math" w:hAnsi="Cambria Math" w:cstheme="majorBidi"/>
                  <w:color w:val="000000" w:themeColor="text1"/>
                  <w:sz w:val="22"/>
                </w:rPr>
                <m:t>i</m:t>
              </w:del>
            </m:r>
          </m:sub>
          <m:sup/>
          <m:e>
            <m:d>
              <m:dPr>
                <m:begChr m:val="["/>
                <m:endChr m:val="]"/>
                <m:ctrlPr>
                  <w:del w:id="803" w:author="Ahmad Mnasra" w:date="2017-01-20T11:19:00Z">
                    <w:rPr>
                      <w:rFonts w:ascii="Cambria Math" w:hAnsi="Cambria Math" w:cstheme="majorBidi"/>
                      <w:i/>
                      <w:color w:val="000000" w:themeColor="text1"/>
                      <w:sz w:val="22"/>
                    </w:rPr>
                  </w:del>
                </m:ctrlPr>
              </m:dPr>
              <m:e>
                <m:nary>
                  <m:naryPr>
                    <m:chr m:val="⋀"/>
                    <m:limLoc m:val="undOvr"/>
                    <m:supHide m:val="1"/>
                    <m:ctrlPr>
                      <w:del w:id="804" w:author="Ahmad Mnasra" w:date="2017-01-20T11:19:00Z">
                        <w:rPr>
                          <w:rFonts w:ascii="Cambria Math" w:hAnsi="Cambria Math" w:cstheme="majorBidi"/>
                          <w:i/>
                          <w:color w:val="000000" w:themeColor="text1"/>
                          <w:sz w:val="22"/>
                        </w:rPr>
                      </w:del>
                    </m:ctrlPr>
                  </m:naryPr>
                  <m:sub>
                    <m:r>
                      <w:del w:id="805" w:author="Ahmad Mnasra" w:date="2017-01-20T11:19:00Z">
                        <w:rPr>
                          <w:rFonts w:ascii="Cambria Math" w:hAnsi="Cambria Math" w:cstheme="majorBidi"/>
                          <w:color w:val="000000" w:themeColor="text1"/>
                          <w:sz w:val="22"/>
                        </w:rPr>
                        <m:t>j</m:t>
                      </w:del>
                    </m:r>
                  </m:sub>
                  <m:sup/>
                  <m:e>
                    <m:eqArr>
                      <m:eqArrPr>
                        <m:ctrlPr>
                          <w:ins w:id="806" w:author="Ahmad Mnasra" w:date="2017-01-20T11:21:00Z">
                            <w:del w:id="807" w:author="Ahmad Mnasra" w:date="2017-01-20T10:58:00Z">
                              <w:rPr>
                                <w:rFonts w:ascii="Cambria Math" w:hAnsi="Cambria Math" w:cstheme="majorBidi"/>
                                <w:i/>
                                <w:color w:val="000000" w:themeColor="text1"/>
                                <w:sz w:val="22"/>
                              </w:rPr>
                            </w:del>
                          </w:ins>
                        </m:ctrlPr>
                      </m:eqArrPr>
                      <m:e/>
                      <m:e>
                        <m:ctrlPr>
                          <w:rPr>
                            <w:rFonts w:ascii="Cambria Math" w:eastAsia="Cambria Math" w:hAnsi="Cambria Math" w:cs="Cambria Math"/>
                            <w:i/>
                            <w:color w:val="000000" w:themeColor="text1"/>
                          </w:rPr>
                        </m:ctrlPr>
                      </m:e>
                      <m:e>
                        <m:ctrlPr>
                          <w:rPr>
                            <w:rFonts w:ascii="Cambria Math" w:eastAsia="Cambria Math" w:hAnsi="Cambria Math" w:cs="Cambria Math"/>
                            <w:i/>
                            <w:color w:val="000000" w:themeColor="text1"/>
                          </w:rPr>
                        </m:ctrlPr>
                      </m:e>
                      <m:e>
                        <m:ctrlPr>
                          <w:rPr>
                            <w:rFonts w:ascii="Cambria Math" w:eastAsia="Cambria Math" w:hAnsi="Cambria Math" w:cs="Cambria Math"/>
                            <w:i/>
                            <w:color w:val="000000" w:themeColor="text1"/>
                          </w:rPr>
                        </m:ctrlPr>
                      </m:e>
                      <m:e>
                        <m:ctrlPr>
                          <w:rPr>
                            <w:rFonts w:ascii="Cambria Math" w:eastAsia="Cambria Math" w:hAnsi="Cambria Math" w:cs="Cambria Math"/>
                            <w:i/>
                            <w:color w:val="000000" w:themeColor="text1"/>
                          </w:rPr>
                        </m:ctrlPr>
                      </m:e>
                      <m:e>
                        <m:ctrlPr>
                          <w:rPr>
                            <w:rFonts w:ascii="Cambria Math" w:eastAsia="Cambria Math" w:hAnsi="Cambria Math" w:cs="Cambria Math"/>
                            <w:i/>
                            <w:color w:val="000000" w:themeColor="text1"/>
                          </w:rPr>
                        </m:ctrlPr>
                      </m:e>
                      <m:e>
                        <m:r>
                          <w:del w:id="808" w:author="Ahmad Mnasra" w:date="2017-01-20T10:58:00Z">
                            <w:rPr>
                              <w:rFonts w:ascii="Cambria Math" w:hAnsi="Cambria Math" w:cstheme="majorBidi"/>
                              <w:color w:val="000000" w:themeColor="text1"/>
                              <w:sz w:val="22"/>
                            </w:rPr>
                            <m:t>[]</m:t>
                          </w:del>
                        </m:r>
                        <m:d>
                          <m:dPr>
                            <m:ctrlPr>
                              <w:del w:id="809" w:author="Ahmad Mnasra" w:date="2017-01-20T11:19:00Z">
                                <w:rPr>
                                  <w:rFonts w:ascii="Cambria Math" w:hAnsi="Cambria Math" w:cstheme="majorBidi"/>
                                  <w:i/>
                                  <w:color w:val="000000" w:themeColor="text1"/>
                                  <w:sz w:val="22"/>
                                </w:rPr>
                              </w:del>
                            </m:ctrlPr>
                          </m:dPr>
                          <m:e>
                            <m:d>
                              <m:dPr>
                                <m:ctrlPr>
                                  <w:del w:id="810" w:author="Ahmad Mnasra" w:date="2017-01-20T11:19:00Z">
                                    <w:rPr>
                                      <w:rFonts w:ascii="Cambria Math" w:hAnsi="Cambria Math" w:cstheme="majorBidi"/>
                                      <w:i/>
                                      <w:color w:val="000000" w:themeColor="text1"/>
                                      <w:sz w:val="22"/>
                                    </w:rPr>
                                  </w:del>
                                </m:ctrlPr>
                              </m:dPr>
                              <m:e>
                                <m:r>
                                  <w:del w:id="811" w:author="Ahmad Mnasra" w:date="2017-01-20T11:19:00Z">
                                    <w:rPr>
                                      <w:rFonts w:ascii="Cambria Math" w:hAnsi="Cambria Math" w:cstheme="majorBidi"/>
                                      <w:color w:val="000000" w:themeColor="text1"/>
                                      <w:sz w:val="22"/>
                                    </w:rPr>
                                    <m:t>state=scree</m:t>
                                  </w:del>
                                </m:r>
                                <m:sSub>
                                  <m:sSubPr>
                                    <m:ctrlPr>
                                      <w:del w:id="812" w:author="Ahmad Mnasra" w:date="2017-01-20T11:19:00Z">
                                        <w:rPr>
                                          <w:rFonts w:ascii="Cambria Math" w:hAnsi="Cambria Math" w:cstheme="majorBidi"/>
                                          <w:i/>
                                          <w:color w:val="000000" w:themeColor="text1"/>
                                          <w:sz w:val="22"/>
                                        </w:rPr>
                                      </w:del>
                                    </m:ctrlPr>
                                  </m:sSubPr>
                                  <m:e>
                                    <m:r>
                                      <w:del w:id="813" w:author="Ahmad Mnasra" w:date="2017-01-20T11:19:00Z">
                                        <w:rPr>
                                          <w:rFonts w:ascii="Cambria Math" w:hAnsi="Cambria Math" w:cstheme="majorBidi"/>
                                          <w:color w:val="000000" w:themeColor="text1"/>
                                          <w:sz w:val="22"/>
                                        </w:rPr>
                                        <m:t>n</m:t>
                                      </w:del>
                                    </m:r>
                                  </m:e>
                                  <m:sub>
                                    <m:r>
                                      <w:del w:id="814" w:author="Ahmad Mnasra" w:date="2017-01-20T11:19:00Z">
                                        <w:rPr>
                                          <w:rFonts w:ascii="Cambria Math" w:hAnsi="Cambria Math" w:cstheme="majorBidi"/>
                                          <w:color w:val="000000" w:themeColor="text1"/>
                                          <w:sz w:val="22"/>
                                        </w:rPr>
                                        <m:t>i</m:t>
                                      </w:del>
                                    </m:r>
                                  </m:sub>
                                </m:sSub>
                              </m:e>
                            </m:d>
                            <m:r>
                              <w:del w:id="815" w:author="Ahmad Mnasra" w:date="2017-01-20T11:19:00Z">
                                <w:rPr>
                                  <w:rFonts w:ascii="Cambria Math" w:hAnsi="Cambria Math" w:cstheme="majorBidi"/>
                                  <w:color w:val="000000" w:themeColor="text1"/>
                                  <w:sz w:val="22"/>
                                </w:rPr>
                                <m:t>→ &lt;&gt;</m:t>
                              </w:del>
                            </m:r>
                            <m:d>
                              <m:dPr>
                                <m:ctrlPr>
                                  <w:del w:id="816" w:author="Ahmad Mnasra" w:date="2017-01-20T11:19:00Z">
                                    <w:rPr>
                                      <w:rFonts w:ascii="Cambria Math" w:hAnsi="Cambria Math" w:cstheme="majorBidi"/>
                                      <w:i/>
                                      <w:color w:val="000000" w:themeColor="text1"/>
                                      <w:sz w:val="22"/>
                                    </w:rPr>
                                  </w:del>
                                </m:ctrlPr>
                              </m:dPr>
                              <m:e>
                                <m:r>
                                  <w:del w:id="817" w:author="Ahmad Mnasra" w:date="2017-01-20T11:19:00Z">
                                    <w:rPr>
                                      <w:rFonts w:ascii="Cambria Math" w:hAnsi="Cambria Math" w:cstheme="majorBidi"/>
                                      <w:color w:val="000000" w:themeColor="text1"/>
                                      <w:sz w:val="22"/>
                                    </w:rPr>
                                    <m:t>state=scree</m:t>
                                  </w:del>
                                </m:r>
                                <m:sSub>
                                  <m:sSubPr>
                                    <m:ctrlPr>
                                      <w:del w:id="818" w:author="Ahmad Mnasra" w:date="2017-01-20T11:19:00Z">
                                        <w:rPr>
                                          <w:rFonts w:ascii="Cambria Math" w:hAnsi="Cambria Math" w:cstheme="majorBidi"/>
                                          <w:i/>
                                          <w:color w:val="000000" w:themeColor="text1"/>
                                          <w:sz w:val="22"/>
                                        </w:rPr>
                                      </w:del>
                                    </m:ctrlPr>
                                  </m:sSubPr>
                                  <m:e>
                                    <m:r>
                                      <w:del w:id="819" w:author="Ahmad Mnasra" w:date="2017-01-20T11:19:00Z">
                                        <w:rPr>
                                          <w:rFonts w:ascii="Cambria Math" w:hAnsi="Cambria Math" w:cstheme="majorBidi"/>
                                          <w:color w:val="000000" w:themeColor="text1"/>
                                          <w:sz w:val="22"/>
                                        </w:rPr>
                                        <m:t>n</m:t>
                                      </w:del>
                                    </m:r>
                                  </m:e>
                                  <m:sub>
                                    <m:r>
                                      <w:del w:id="820" w:author="Ahmad Mnasra" w:date="2017-01-20T11:19:00Z">
                                        <w:rPr>
                                          <w:rFonts w:ascii="Cambria Math" w:hAnsi="Cambria Math" w:cstheme="majorBidi"/>
                                          <w:color w:val="000000" w:themeColor="text1"/>
                                          <w:sz w:val="22"/>
                                        </w:rPr>
                                        <m:t>j</m:t>
                                      </w:del>
                                    </m:r>
                                  </m:sub>
                                </m:sSub>
                              </m:e>
                            </m:d>
                          </m:e>
                        </m:d>
                      </m:e>
                    </m:eqArr>
                  </m:e>
                </m:nary>
                <m:r>
                  <w:del w:id="821" w:author="Ahmad Mnasra" w:date="2017-01-20T11:19:00Z">
                    <w:rPr>
                      <w:rFonts w:ascii="Cambria Math" w:hAnsi="Cambria Math" w:cstheme="majorBidi"/>
                      <w:color w:val="000000" w:themeColor="text1"/>
                      <w:sz w:val="22"/>
                    </w:rPr>
                    <m:t xml:space="preserve"> </m:t>
                  </w:del>
                </m:r>
              </m:e>
            </m:d>
          </m:e>
        </m:nary>
      </m:oMath>
    </w:p>
    <w:p w14:paraId="1EB16F05" w14:textId="6C24277D" w:rsidR="00DD0D6A" w:rsidRPr="00DD0D6A" w:rsidDel="00BD695B" w:rsidRDefault="00DD0D6A" w:rsidP="00BD695B">
      <w:pPr>
        <w:pStyle w:val="ae"/>
        <w:numPr>
          <w:ilvl w:val="1"/>
          <w:numId w:val="66"/>
        </w:numPr>
        <w:tabs>
          <w:tab w:val="left" w:pos="360"/>
          <w:tab w:val="left" w:pos="540"/>
        </w:tabs>
        <w:spacing w:after="0" w:line="240" w:lineRule="auto"/>
        <w:ind w:right="0"/>
        <w:jc w:val="left"/>
        <w:rPr>
          <w:del w:id="822" w:author="Ahmad Mnasra" w:date="2017-01-20T11:21:00Z"/>
          <w:rFonts w:asciiTheme="majorBidi" w:hAnsiTheme="majorBidi" w:cstheme="majorBidi"/>
          <w:color w:val="000000" w:themeColor="text1"/>
          <w:sz w:val="22"/>
        </w:rPr>
        <w:pPrChange w:id="823" w:author="Ahmad Mnasra" w:date="2017-01-20T11:21:00Z">
          <w:pPr>
            <w:spacing w:after="0" w:line="240" w:lineRule="auto"/>
            <w:ind w:left="0" w:right="0" w:firstLine="0"/>
            <w:jc w:val="left"/>
          </w:pPr>
        </w:pPrChange>
      </w:pPr>
    </w:p>
    <w:p w14:paraId="4DAE768C" w14:textId="7F49C87F" w:rsidR="00CE4220" w:rsidRPr="00CE4220" w:rsidRDefault="00DD0D6A" w:rsidP="00BD695B">
      <w:pPr>
        <w:pStyle w:val="ae"/>
        <w:numPr>
          <w:ilvl w:val="1"/>
          <w:numId w:val="66"/>
        </w:numPr>
        <w:tabs>
          <w:tab w:val="left" w:pos="360"/>
          <w:tab w:val="left" w:pos="540"/>
        </w:tabs>
        <w:spacing w:after="0" w:line="240" w:lineRule="auto"/>
        <w:ind w:right="0"/>
        <w:jc w:val="left"/>
        <w:rPr>
          <w:rFonts w:asciiTheme="majorBidi" w:hAnsiTheme="majorBidi" w:cstheme="majorBidi"/>
          <w:color w:val="auto"/>
          <w:sz w:val="22"/>
        </w:rPr>
        <w:pPrChange w:id="824" w:author="Ahmad Mnasra" w:date="2017-01-20T11:21:00Z">
          <w:pPr>
            <w:pStyle w:val="ae"/>
            <w:numPr>
              <w:numId w:val="58"/>
            </w:numPr>
            <w:spacing w:after="0" w:line="240" w:lineRule="auto"/>
            <w:ind w:left="450" w:right="0" w:hanging="360"/>
            <w:jc w:val="left"/>
          </w:pPr>
        </w:pPrChange>
      </w:pPr>
      <w:del w:id="825" w:author="Ahmad Mnasra" w:date="2017-01-20T11:21:00Z">
        <w:r w:rsidRPr="00DD0D6A" w:rsidDel="00BD695B">
          <w:rPr>
            <w:rFonts w:asciiTheme="majorBidi" w:hAnsiTheme="majorBidi" w:cstheme="majorBidi"/>
            <w:color w:val="auto"/>
            <w:sz w:val="22"/>
          </w:rPr>
          <w:delText xml:space="preserve">We can't  move from </w:delText>
        </w:r>
        <m:oMath>
          <m:r>
            <w:rPr>
              <w:rFonts w:ascii="Cambria Math" w:hAnsi="Cambria Math" w:cstheme="majorBidi"/>
              <w:color w:val="auto"/>
              <w:sz w:val="22"/>
            </w:rPr>
            <m:t>scre</m:t>
          </m:r>
          <m:sSub>
            <m:sSubPr>
              <m:ctrlPr>
                <w:rPr>
                  <w:rFonts w:ascii="Cambria Math" w:hAnsi="Cambria Math" w:cstheme="majorBidi"/>
                  <w:i/>
                  <w:color w:val="auto"/>
                  <w:sz w:val="22"/>
                </w:rPr>
              </m:ctrlPr>
            </m:sSubPr>
            <m:e>
              <m:r>
                <w:rPr>
                  <w:rFonts w:ascii="Cambria Math" w:hAnsi="Cambria Math" w:cstheme="majorBidi"/>
                  <w:color w:val="auto"/>
                  <w:sz w:val="22"/>
                </w:rPr>
                <m:t>en</m:t>
              </m:r>
            </m:e>
            <m:sub>
              <m:r>
                <w:rPr>
                  <w:rFonts w:ascii="Cambria Math" w:hAnsi="Cambria Math" w:cstheme="majorBidi"/>
                  <w:color w:val="auto"/>
                  <w:sz w:val="22"/>
                </w:rPr>
                <m:t>j</m:t>
              </m:r>
            </m:sub>
          </m:sSub>
        </m:oMath>
        <w:r w:rsidRPr="00DD0D6A" w:rsidDel="00BD695B">
          <w:rPr>
            <w:rFonts w:asciiTheme="majorBidi" w:hAnsiTheme="majorBidi" w:cstheme="majorBidi"/>
            <w:color w:val="auto"/>
            <w:sz w:val="22"/>
          </w:rPr>
          <w:delText xml:space="preserve"> to </w:delText>
        </w:r>
        <m:oMath>
          <m:r>
            <w:rPr>
              <w:rFonts w:ascii="Cambria Math" w:hAnsi="Cambria Math" w:cstheme="majorBidi"/>
              <w:color w:val="auto"/>
              <w:sz w:val="22"/>
            </w:rPr>
            <m:t>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i</m:t>
              </m:r>
            </m:sub>
          </m:sSub>
        </m:oMath>
        <w:r w:rsidRPr="00DD0D6A" w:rsidDel="00BD695B">
          <w:rPr>
            <w:rFonts w:asciiTheme="majorBidi" w:hAnsiTheme="majorBidi" w:cstheme="majorBidi"/>
            <w:color w:val="auto"/>
            <w:sz w:val="22"/>
          </w:rPr>
          <w:delText xml:space="preserve"> without changing or defining a parameter.</w:delText>
        </w:r>
      </w:del>
    </w:p>
    <w:p w14:paraId="12AE026D" w14:textId="77777777" w:rsidR="00BD695B" w:rsidRDefault="00BD695B" w:rsidP="00BD695B">
      <w:pPr>
        <w:spacing w:after="0" w:line="240" w:lineRule="auto"/>
        <w:ind w:left="0" w:right="0" w:firstLine="0"/>
        <w:jc w:val="left"/>
        <w:rPr>
          <w:ins w:id="826" w:author="Ahmad Mnasra" w:date="2017-01-20T11:21:00Z"/>
          <w:rFonts w:asciiTheme="majorBidi" w:hAnsiTheme="majorBidi" w:cstheme="majorBidi"/>
          <w:color w:val="auto"/>
          <w:sz w:val="22"/>
        </w:rPr>
        <w:pPrChange w:id="827" w:author="Ahmad Mnasra" w:date="2017-01-20T11:21:00Z">
          <w:pPr>
            <w:spacing w:after="0" w:line="240" w:lineRule="auto"/>
            <w:ind w:right="0"/>
            <w:jc w:val="left"/>
          </w:pPr>
        </w:pPrChange>
      </w:pPr>
    </w:p>
    <w:p w14:paraId="76D71A16" w14:textId="0A9AFE8A" w:rsidR="00BD695B" w:rsidRDefault="00BD695B" w:rsidP="00BD695B">
      <w:pPr>
        <w:pStyle w:val="ae"/>
        <w:numPr>
          <w:ilvl w:val="0"/>
          <w:numId w:val="66"/>
        </w:numPr>
        <w:tabs>
          <w:tab w:val="left" w:pos="360"/>
          <w:tab w:val="left" w:pos="540"/>
        </w:tabs>
        <w:spacing w:after="0" w:line="240" w:lineRule="auto"/>
        <w:ind w:right="0"/>
        <w:jc w:val="left"/>
        <w:rPr>
          <w:ins w:id="828" w:author="Ahmad Mnasra" w:date="2017-01-20T11:22:00Z"/>
          <w:rFonts w:asciiTheme="majorBidi" w:hAnsiTheme="majorBidi" w:cstheme="majorBidi"/>
          <w:color w:val="000000" w:themeColor="text1"/>
          <w:sz w:val="22"/>
          <w:shd w:val="clear" w:color="auto" w:fill="FFFFFF"/>
        </w:rPr>
        <w:pPrChange w:id="829" w:author="Ahmad Mnasra" w:date="2017-01-20T11:22:00Z">
          <w:pPr>
            <w:spacing w:after="0" w:line="240" w:lineRule="auto"/>
            <w:ind w:right="0"/>
            <w:jc w:val="left"/>
          </w:pPr>
        </w:pPrChange>
      </w:pPr>
      <w:ins w:id="830" w:author="Ahmad Mnasra" w:date="2017-01-20T11:21:00Z">
        <w:r w:rsidRPr="00BD695B">
          <w:rPr>
            <w:rFonts w:asciiTheme="majorBidi" w:hAnsiTheme="majorBidi" w:cstheme="majorBidi"/>
            <w:color w:val="000000" w:themeColor="text1"/>
            <w:sz w:val="22"/>
            <w:shd w:val="clear" w:color="auto" w:fill="FFFFFF"/>
            <w:rPrChange w:id="831" w:author="Ahmad Mnasra" w:date="2017-01-20T11:22:00Z">
              <w:rPr>
                <w:rFonts w:asciiTheme="majorBidi" w:hAnsiTheme="majorBidi" w:cstheme="majorBidi"/>
                <w:color w:val="auto"/>
                <w:sz w:val="22"/>
              </w:rPr>
            </w:rPrChange>
          </w:rPr>
          <w:t xml:space="preserve">We can't  move from </w:t>
        </w:r>
        <m:oMath>
          <m:r>
            <w:rPr>
              <w:rFonts w:ascii="Cambria Math" w:hAnsi="Cambria Math" w:cstheme="majorBidi"/>
              <w:color w:val="000000" w:themeColor="text1"/>
              <w:sz w:val="22"/>
              <w:shd w:val="clear" w:color="auto" w:fill="FFFFFF"/>
              <w:rPrChange w:id="832" w:author="Ahmad Mnasra" w:date="2017-01-20T11:22:00Z">
                <w:rPr>
                  <w:rFonts w:ascii="Cambria Math" w:hAnsi="Cambria Math" w:cstheme="majorBidi"/>
                  <w:color w:val="auto"/>
                  <w:sz w:val="22"/>
                </w:rPr>
              </w:rPrChange>
            </w:rPr>
            <m:t>scre</m:t>
          </m:r>
          <m:sSub>
            <m:sSubPr>
              <m:ctrlPr>
                <w:rPr>
                  <w:rFonts w:ascii="Cambria Math" w:hAnsi="Cambria Math" w:cstheme="majorBidi"/>
                  <w:color w:val="000000" w:themeColor="text1"/>
                  <w:sz w:val="22"/>
                  <w:shd w:val="clear" w:color="auto" w:fill="FFFFFF"/>
                  <w:rPrChange w:id="833" w:author="Ahmad Mnasra" w:date="2017-01-20T11:22:00Z">
                    <w:rPr>
                      <w:rFonts w:ascii="Cambria Math" w:hAnsi="Cambria Math" w:cstheme="majorBidi"/>
                      <w:i/>
                      <w:color w:val="auto"/>
                      <w:sz w:val="22"/>
                    </w:rPr>
                  </w:rPrChange>
                </w:rPr>
              </m:ctrlPr>
            </m:sSubPr>
            <m:e>
              <m:r>
                <w:rPr>
                  <w:rFonts w:ascii="Cambria Math" w:hAnsi="Cambria Math" w:cstheme="majorBidi"/>
                  <w:color w:val="000000" w:themeColor="text1"/>
                  <w:sz w:val="22"/>
                  <w:shd w:val="clear" w:color="auto" w:fill="FFFFFF"/>
                  <w:rPrChange w:id="834" w:author="Ahmad Mnasra" w:date="2017-01-20T11:22:00Z">
                    <w:rPr>
                      <w:rFonts w:ascii="Cambria Math" w:hAnsi="Cambria Math" w:cstheme="majorBidi"/>
                      <w:color w:val="auto"/>
                      <w:sz w:val="22"/>
                    </w:rPr>
                  </w:rPrChange>
                </w:rPr>
                <m:t>en</m:t>
              </m:r>
            </m:e>
            <m:sub>
              <m:r>
                <w:rPr>
                  <w:rFonts w:ascii="Cambria Math" w:hAnsi="Cambria Math" w:cstheme="majorBidi"/>
                  <w:color w:val="000000" w:themeColor="text1"/>
                  <w:sz w:val="22"/>
                  <w:shd w:val="clear" w:color="auto" w:fill="FFFFFF"/>
                  <w:rPrChange w:id="835" w:author="Ahmad Mnasra" w:date="2017-01-20T11:22:00Z">
                    <w:rPr>
                      <w:rFonts w:ascii="Cambria Math" w:hAnsi="Cambria Math" w:cstheme="majorBidi"/>
                      <w:color w:val="auto"/>
                      <w:sz w:val="22"/>
                    </w:rPr>
                  </w:rPrChange>
                </w:rPr>
                <m:t>j</m:t>
              </m:r>
            </m:sub>
          </m:sSub>
        </m:oMath>
        <w:r w:rsidRPr="00BD695B">
          <w:rPr>
            <w:rFonts w:asciiTheme="majorBidi" w:hAnsiTheme="majorBidi" w:cstheme="majorBidi"/>
            <w:color w:val="000000" w:themeColor="text1"/>
            <w:sz w:val="22"/>
            <w:shd w:val="clear" w:color="auto" w:fill="FFFFFF"/>
            <w:rPrChange w:id="836" w:author="Ahmad Mnasra" w:date="2017-01-20T11:22:00Z">
              <w:rPr>
                <w:rFonts w:asciiTheme="majorBidi" w:hAnsiTheme="majorBidi" w:cstheme="majorBidi"/>
                <w:color w:val="auto"/>
                <w:sz w:val="22"/>
              </w:rPr>
            </w:rPrChange>
          </w:rPr>
          <w:t xml:space="preserve"> to </w:t>
        </w:r>
        <m:oMath>
          <m:r>
            <w:rPr>
              <w:rFonts w:ascii="Cambria Math" w:hAnsi="Cambria Math" w:cstheme="majorBidi"/>
              <w:color w:val="000000" w:themeColor="text1"/>
              <w:sz w:val="22"/>
              <w:shd w:val="clear" w:color="auto" w:fill="FFFFFF"/>
              <w:rPrChange w:id="837" w:author="Ahmad Mnasra" w:date="2017-01-20T11:22:00Z">
                <w:rPr>
                  <w:rFonts w:ascii="Cambria Math" w:hAnsi="Cambria Math" w:cstheme="majorBidi"/>
                  <w:color w:val="auto"/>
                  <w:sz w:val="22"/>
                </w:rPr>
              </w:rPrChange>
            </w:rPr>
            <m:t>scree</m:t>
          </m:r>
          <m:sSub>
            <m:sSubPr>
              <m:ctrlPr>
                <w:rPr>
                  <w:rFonts w:ascii="Cambria Math" w:hAnsi="Cambria Math" w:cstheme="majorBidi"/>
                  <w:color w:val="000000" w:themeColor="text1"/>
                  <w:sz w:val="22"/>
                  <w:shd w:val="clear" w:color="auto" w:fill="FFFFFF"/>
                  <w:rPrChange w:id="838" w:author="Ahmad Mnasra" w:date="2017-01-20T11:22:00Z">
                    <w:rPr>
                      <w:rFonts w:ascii="Cambria Math" w:hAnsi="Cambria Math" w:cstheme="majorBidi"/>
                      <w:i/>
                      <w:color w:val="auto"/>
                      <w:sz w:val="22"/>
                    </w:rPr>
                  </w:rPrChange>
                </w:rPr>
              </m:ctrlPr>
            </m:sSubPr>
            <m:e>
              <m:r>
                <w:rPr>
                  <w:rFonts w:ascii="Cambria Math" w:hAnsi="Cambria Math" w:cstheme="majorBidi"/>
                  <w:color w:val="000000" w:themeColor="text1"/>
                  <w:sz w:val="22"/>
                  <w:shd w:val="clear" w:color="auto" w:fill="FFFFFF"/>
                  <w:rPrChange w:id="839" w:author="Ahmad Mnasra" w:date="2017-01-20T11:22:00Z">
                    <w:rPr>
                      <w:rFonts w:ascii="Cambria Math" w:hAnsi="Cambria Math" w:cstheme="majorBidi"/>
                      <w:color w:val="auto"/>
                      <w:sz w:val="22"/>
                    </w:rPr>
                  </w:rPrChange>
                </w:rPr>
                <m:t>n</m:t>
              </m:r>
            </m:e>
            <m:sub>
              <m:r>
                <w:rPr>
                  <w:rFonts w:ascii="Cambria Math" w:hAnsi="Cambria Math" w:cstheme="majorBidi"/>
                  <w:color w:val="000000" w:themeColor="text1"/>
                  <w:sz w:val="22"/>
                  <w:shd w:val="clear" w:color="auto" w:fill="FFFFFF"/>
                  <w:rPrChange w:id="840" w:author="Ahmad Mnasra" w:date="2017-01-20T11:22:00Z">
                    <w:rPr>
                      <w:rFonts w:ascii="Cambria Math" w:hAnsi="Cambria Math" w:cstheme="majorBidi"/>
                      <w:color w:val="auto"/>
                      <w:sz w:val="22"/>
                    </w:rPr>
                  </w:rPrChange>
                </w:rPr>
                <m:t>i</m:t>
              </m:r>
            </m:sub>
          </m:sSub>
        </m:oMath>
        <w:r w:rsidRPr="00BD695B">
          <w:rPr>
            <w:rFonts w:asciiTheme="majorBidi" w:hAnsiTheme="majorBidi" w:cstheme="majorBidi"/>
            <w:color w:val="000000" w:themeColor="text1"/>
            <w:sz w:val="22"/>
            <w:shd w:val="clear" w:color="auto" w:fill="FFFFFF"/>
            <w:rPrChange w:id="841" w:author="Ahmad Mnasra" w:date="2017-01-20T11:22:00Z">
              <w:rPr>
                <w:rFonts w:asciiTheme="majorBidi" w:hAnsiTheme="majorBidi" w:cstheme="majorBidi"/>
                <w:color w:val="auto"/>
                <w:sz w:val="22"/>
              </w:rPr>
            </w:rPrChange>
          </w:rPr>
          <w:t xml:space="preserve"> without changing or defining a parameter</w:t>
        </w:r>
      </w:ins>
      <w:ins w:id="842" w:author="Ahmad Mnasra" w:date="2017-01-20T11:22:00Z">
        <w:r>
          <w:rPr>
            <w:rFonts w:asciiTheme="majorBidi" w:hAnsiTheme="majorBidi" w:cstheme="majorBidi"/>
            <w:color w:val="000000" w:themeColor="text1"/>
            <w:sz w:val="22"/>
            <w:shd w:val="clear" w:color="auto" w:fill="FFFFFF"/>
          </w:rPr>
          <w:t>.</w:t>
        </w:r>
      </w:ins>
    </w:p>
    <w:p w14:paraId="7723AE46" w14:textId="77777777" w:rsidR="00BD695B" w:rsidRPr="00BD695B" w:rsidRDefault="00BD695B" w:rsidP="00BD695B">
      <w:p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Change w:id="843" w:author="Ahmad Mnasra" w:date="2017-01-20T11:22:00Z">
            <w:rPr>
              <w:rFonts w:asciiTheme="majorBidi" w:hAnsiTheme="majorBidi" w:cstheme="majorBidi"/>
              <w:color w:val="auto"/>
              <w:sz w:val="22"/>
            </w:rPr>
          </w:rPrChange>
        </w:rPr>
        <w:pPrChange w:id="844" w:author="Ahmad Mnasra" w:date="2017-01-20T11:22:00Z">
          <w:pPr>
            <w:spacing w:after="0" w:line="240" w:lineRule="auto"/>
            <w:ind w:right="0"/>
            <w:jc w:val="left"/>
          </w:pPr>
        </w:pPrChange>
      </w:pPr>
    </w:p>
    <w:p w14:paraId="1712C7B5" w14:textId="1894B9BC" w:rsidR="00DD0D6A" w:rsidRPr="00DD0D6A" w:rsidRDefault="002C298F" w:rsidP="00BD695B">
      <w:pPr>
        <w:spacing w:after="0" w:line="240" w:lineRule="auto"/>
        <w:ind w:left="840" w:right="0" w:firstLine="600"/>
        <w:jc w:val="left"/>
        <w:rPr>
          <w:rFonts w:asciiTheme="majorBidi" w:hAnsiTheme="majorBidi" w:cstheme="majorBidi"/>
          <w:color w:val="auto"/>
          <w:sz w:val="22"/>
        </w:rPr>
        <w:pPrChange w:id="845" w:author="Ahmad Mnasra" w:date="2017-01-20T11:22:00Z">
          <w:pPr>
            <w:spacing w:after="0" w:line="240" w:lineRule="auto"/>
            <w:ind w:left="0" w:right="0" w:firstLine="0"/>
            <w:jc w:val="left"/>
          </w:pPr>
        </w:pPrChange>
      </w:pPr>
      <m:oMathPara>
        <m:oMathParaPr>
          <m:jc m:val="left"/>
        </m:oMathParaPr>
        <m:oMath>
          <m:d>
            <m:dPr>
              <m:ctrlPr>
                <w:rPr>
                  <w:rFonts w:ascii="Cambria Math" w:hAnsi="Cambria Math" w:cstheme="majorBidi"/>
                  <w:i/>
                  <w:color w:val="auto"/>
                  <w:sz w:val="22"/>
                </w:rPr>
              </m:ctrlPr>
            </m:dPr>
            <m:e>
              <m:r>
                <w:rPr>
                  <w:rFonts w:ascii="Cambria Math" w:hAnsi="Cambria Math" w:cstheme="majorBidi"/>
                  <w:color w:val="auto"/>
                  <w:sz w:val="22"/>
                </w:rPr>
                <m:t>¬scree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J</m:t>
                  </m:r>
                </m:sub>
              </m:sSub>
            </m:e>
          </m:d>
          <m:nary>
            <m:naryPr>
              <m:chr m:val="⋃"/>
              <m:limLoc m:val="undOvr"/>
              <m:subHide m:val="1"/>
              <m:supHide m:val="1"/>
              <m:ctrlPr>
                <w:rPr>
                  <w:rFonts w:ascii="Cambria Math" w:hAnsi="Cambria Math" w:cstheme="majorBidi"/>
                  <w:i/>
                  <w:color w:val="auto"/>
                  <w:sz w:val="22"/>
                </w:rPr>
              </m:ctrlPr>
            </m:naryPr>
            <m:sub/>
            <m:sup/>
            <m:e>
              <m:d>
                <m:dPr>
                  <m:begChr m:val="["/>
                  <m:endChr m:val="]"/>
                  <m:ctrlPr>
                    <w:rPr>
                      <w:rFonts w:ascii="Cambria Math" w:hAnsi="Cambria Math" w:cstheme="majorBidi"/>
                      <w:i/>
                      <w:color w:val="auto"/>
                      <w:sz w:val="22"/>
                    </w:rPr>
                  </m:ctrlPr>
                </m:dPr>
                <m:e>
                  <m:r>
                    <w:rPr>
                      <w:rFonts w:ascii="Cambria Math" w:hAnsi="Cambria Math" w:cstheme="majorBidi"/>
                      <w:color w:val="auto"/>
                      <w:sz w:val="22"/>
                    </w:rPr>
                    <m:t>¬</m:t>
                  </m:r>
                  <m:d>
                    <m:dPr>
                      <m:ctrlPr>
                        <w:rPr>
                          <w:rFonts w:ascii="Cambria Math" w:hAnsi="Cambria Math" w:cstheme="majorBidi"/>
                          <w:i/>
                          <w:color w:val="auto"/>
                          <w:sz w:val="22"/>
                        </w:rPr>
                      </m:ctrlPr>
                    </m:dPr>
                    <m:e>
                      <m:r>
                        <w:rPr>
                          <w:rFonts w:ascii="Cambria Math" w:hAnsi="Cambria Math" w:cstheme="majorBidi"/>
                          <w:color w:val="auto"/>
                          <w:sz w:val="22"/>
                        </w:rPr>
                        <m:t>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j</m:t>
                          </m:r>
                        </m:sub>
                      </m:sSub>
                      <m:r>
                        <w:rPr>
                          <w:rFonts w:ascii="Cambria Math" w:hAnsi="Cambria Math" w:cstheme="majorBidi"/>
                          <w:color w:val="auto"/>
                          <w:sz w:val="22"/>
                        </w:rPr>
                        <m:t>→</m:t>
                      </m:r>
                      <m:d>
                        <m:dPr>
                          <m:ctrlPr>
                            <w:rPr>
                              <w:rFonts w:ascii="Cambria Math" w:hAnsi="Cambria Math" w:cstheme="majorBidi"/>
                              <w:i/>
                              <w:color w:val="auto"/>
                              <w:sz w:val="22"/>
                            </w:rPr>
                          </m:ctrlPr>
                        </m:dPr>
                        <m:e>
                          <m:r>
                            <w:rPr>
                              <w:rFonts w:ascii="Cambria Math" w:hAnsi="Cambria Math" w:cstheme="majorBidi"/>
                              <w:color w:val="auto"/>
                              <w:sz w:val="22"/>
                            </w:rPr>
                            <m:t>¬ChangeParmX U 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i</m:t>
                              </m:r>
                            </m:sub>
                          </m:sSub>
                        </m:e>
                      </m:d>
                    </m:e>
                  </m:d>
                </m:e>
              </m:d>
            </m:e>
          </m:nary>
        </m:oMath>
      </m:oMathPara>
    </w:p>
    <w:p w14:paraId="5E227AC4" w14:textId="24B97582" w:rsidR="00DD0D6A" w:rsidRPr="00BD695B" w:rsidDel="00BD695B" w:rsidRDefault="00DD0D6A" w:rsidP="00BD695B">
      <w:pPr>
        <w:pStyle w:val="ae"/>
        <w:numPr>
          <w:ilvl w:val="0"/>
          <w:numId w:val="66"/>
        </w:numPr>
        <w:tabs>
          <w:tab w:val="left" w:pos="360"/>
          <w:tab w:val="left" w:pos="540"/>
        </w:tabs>
        <w:spacing w:after="0" w:line="240" w:lineRule="auto"/>
        <w:ind w:right="0"/>
        <w:jc w:val="left"/>
        <w:rPr>
          <w:del w:id="846" w:author="Ahmad Mnasra" w:date="2017-01-20T11:22:00Z"/>
          <w:rFonts w:asciiTheme="majorBidi" w:hAnsiTheme="majorBidi" w:cstheme="majorBidi"/>
          <w:color w:val="000000" w:themeColor="text1"/>
          <w:sz w:val="22"/>
          <w:shd w:val="clear" w:color="auto" w:fill="FFFFFF"/>
          <w:rPrChange w:id="847" w:author="Ahmad Mnasra" w:date="2017-01-20T11:23:00Z">
            <w:rPr>
              <w:del w:id="848" w:author="Ahmad Mnasra" w:date="2017-01-20T11:22:00Z"/>
              <w:rFonts w:asciiTheme="majorBidi" w:hAnsiTheme="majorBidi" w:cstheme="majorBidi"/>
              <w:color w:val="auto"/>
              <w:sz w:val="22"/>
            </w:rPr>
          </w:rPrChange>
        </w:rPr>
        <w:pPrChange w:id="849" w:author="Ahmad Mnasra" w:date="2017-01-20T11:23:00Z">
          <w:pPr>
            <w:spacing w:after="0" w:line="240" w:lineRule="auto"/>
            <w:ind w:left="0" w:right="0" w:firstLine="0"/>
            <w:jc w:val="left"/>
          </w:pPr>
        </w:pPrChange>
      </w:pPr>
    </w:p>
    <w:p w14:paraId="79DDB984" w14:textId="77777777" w:rsidR="00DD0D6A" w:rsidRPr="00BD695B" w:rsidDel="00BD695B" w:rsidRDefault="00DD0D6A" w:rsidP="00BD695B">
      <w:pPr>
        <w:pStyle w:val="ae"/>
        <w:numPr>
          <w:ilvl w:val="0"/>
          <w:numId w:val="66"/>
        </w:numPr>
        <w:tabs>
          <w:tab w:val="left" w:pos="360"/>
          <w:tab w:val="left" w:pos="540"/>
        </w:tabs>
        <w:spacing w:after="0" w:line="240" w:lineRule="auto"/>
        <w:ind w:right="0"/>
        <w:jc w:val="left"/>
        <w:rPr>
          <w:del w:id="850" w:author="Ahmad Mnasra" w:date="2017-01-20T11:22:00Z"/>
          <w:rFonts w:asciiTheme="majorBidi" w:hAnsiTheme="majorBidi" w:cstheme="majorBidi"/>
          <w:color w:val="000000" w:themeColor="text1"/>
          <w:sz w:val="22"/>
          <w:shd w:val="clear" w:color="auto" w:fill="FFFFFF"/>
          <w:rPrChange w:id="851" w:author="Ahmad Mnasra" w:date="2017-01-20T11:23:00Z">
            <w:rPr>
              <w:del w:id="852" w:author="Ahmad Mnasra" w:date="2017-01-20T11:22:00Z"/>
              <w:rFonts w:asciiTheme="majorBidi" w:hAnsiTheme="majorBidi" w:cstheme="majorBidi"/>
              <w:color w:val="auto"/>
              <w:sz w:val="22"/>
            </w:rPr>
          </w:rPrChange>
        </w:rPr>
        <w:pPrChange w:id="853" w:author="Ahmad Mnasra" w:date="2017-01-20T11:23:00Z">
          <w:pPr>
            <w:spacing w:after="0" w:line="240" w:lineRule="auto"/>
            <w:ind w:left="0" w:right="0" w:firstLine="0"/>
            <w:jc w:val="left"/>
          </w:pPr>
        </w:pPrChange>
      </w:pPr>
    </w:p>
    <w:p w14:paraId="46841CBB" w14:textId="49C586CF" w:rsidR="00DD0D6A" w:rsidRDefault="00DD0D6A" w:rsidP="00BD695B">
      <w:pPr>
        <w:pStyle w:val="ae"/>
        <w:numPr>
          <w:ilvl w:val="0"/>
          <w:numId w:val="66"/>
        </w:numPr>
        <w:tabs>
          <w:tab w:val="left" w:pos="360"/>
          <w:tab w:val="left" w:pos="540"/>
        </w:tabs>
        <w:spacing w:after="0" w:line="240" w:lineRule="auto"/>
        <w:ind w:right="0"/>
        <w:jc w:val="left"/>
        <w:rPr>
          <w:ins w:id="854" w:author="Ahmad Mnasra" w:date="2017-01-20T11:28:00Z"/>
          <w:rFonts w:asciiTheme="majorBidi" w:hAnsiTheme="majorBidi" w:cstheme="majorBidi"/>
          <w:color w:val="000000" w:themeColor="text1"/>
          <w:sz w:val="22"/>
          <w:shd w:val="clear" w:color="auto" w:fill="FFFFFF"/>
        </w:rPr>
        <w:pPrChange w:id="855" w:author="Ahmad Mnasra" w:date="2017-01-20T11:23:00Z">
          <w:pPr>
            <w:pStyle w:val="ae"/>
            <w:numPr>
              <w:numId w:val="58"/>
            </w:numPr>
            <w:spacing w:after="0" w:line="240" w:lineRule="auto"/>
            <w:ind w:left="450" w:right="0" w:hanging="360"/>
            <w:jc w:val="left"/>
          </w:pPr>
        </w:pPrChange>
      </w:pPr>
      <w:r w:rsidRPr="00BD695B">
        <w:rPr>
          <w:rFonts w:asciiTheme="majorBidi" w:hAnsiTheme="majorBidi" w:cstheme="majorBidi"/>
          <w:color w:val="000000" w:themeColor="text1"/>
          <w:sz w:val="22"/>
          <w:shd w:val="clear" w:color="auto" w:fill="FFFFFF"/>
          <w:rPrChange w:id="856" w:author="Ahmad Mnasra" w:date="2017-01-20T11:23:00Z">
            <w:rPr/>
          </w:rPrChange>
        </w:rPr>
        <w:t>Parameter cannot accept value that is not defined in the List of the possible values.</w:t>
      </w:r>
    </w:p>
    <w:p w14:paraId="39D184F2" w14:textId="7FBF2218" w:rsidR="00BD695B" w:rsidRPr="00BD695B" w:rsidRDefault="00BD695B" w:rsidP="00BD695B">
      <w:pPr>
        <w:pStyle w:val="ae"/>
        <w:numPr>
          <w:ilvl w:val="1"/>
          <w:numId w:val="66"/>
        </w:numPr>
        <w:tabs>
          <w:tab w:val="left" w:pos="360"/>
          <w:tab w:val="left" w:pos="540"/>
        </w:tabs>
        <w:spacing w:after="0" w:line="240" w:lineRule="auto"/>
        <w:ind w:right="0"/>
        <w:jc w:val="left"/>
        <w:rPr>
          <w:ins w:id="857" w:author="Ahmad Mnasra" w:date="2017-01-20T11:33:00Z"/>
          <w:rFonts w:asciiTheme="majorBidi" w:hAnsiTheme="majorBidi" w:cstheme="majorBidi"/>
          <w:color w:val="000000" w:themeColor="text1"/>
          <w:sz w:val="22"/>
          <w:shd w:val="clear" w:color="auto" w:fill="FFFFFF"/>
          <w:rPrChange w:id="858" w:author="Ahmad Mnasra" w:date="2017-01-20T11:33:00Z">
            <w:rPr>
              <w:ins w:id="859" w:author="Ahmad Mnasra" w:date="2017-01-20T11:33:00Z"/>
              <w:rFonts w:asciiTheme="majorBidi" w:hAnsiTheme="majorBidi" w:cstheme="majorBidi"/>
              <w:sz w:val="22"/>
            </w:rPr>
          </w:rPrChange>
        </w:rPr>
        <w:pPrChange w:id="860" w:author="Ahmad Mnasra" w:date="2017-01-20T11:28:00Z">
          <w:pPr>
            <w:pStyle w:val="ae"/>
            <w:numPr>
              <w:numId w:val="58"/>
            </w:numPr>
            <w:spacing w:after="0" w:line="240" w:lineRule="auto"/>
            <w:ind w:left="450" w:right="0" w:hanging="360"/>
            <w:jc w:val="left"/>
          </w:pPr>
        </w:pPrChange>
      </w:pPr>
      <m:oMath>
        <m:box>
          <m:boxPr>
            <m:noBreak m:val="0"/>
            <m:ctrlPr>
              <w:ins w:id="861" w:author="Ahmad Mnasra" w:date="2017-01-20T11:29:00Z">
                <w:rPr>
                  <w:rFonts w:ascii="Cambria Math" w:hAnsi="Cambria Math" w:cstheme="majorBidi"/>
                  <w:sz w:val="22"/>
                </w:rPr>
              </w:ins>
            </m:ctrlPr>
          </m:boxPr>
          <m:e>
            <m:r>
              <w:ins w:id="862" w:author="Ahmad Mnasra" w:date="2017-01-20T11:30:00Z">
                <m:rPr>
                  <m:sty m:val="p"/>
                </m:rPr>
                <w:rPr>
                  <w:rFonts w:ascii="Cambria Math" w:hAnsi="Cambria Math" w:cstheme="majorBidi"/>
                  <w:sz w:val="22"/>
                </w:rPr>
                <m:t>□</m:t>
              </w:ins>
            </m:r>
            <m:r>
              <w:ins w:id="863" w:author="Ahmad Mnasra" w:date="2017-01-20T11:30:00Z">
                <m:rPr>
                  <m:sty m:val="p"/>
                </m:rPr>
                <w:rPr>
                  <w:rFonts w:ascii="Cambria Math" w:hAnsi="Cambria Math" w:cstheme="majorBidi"/>
                  <w:sz w:val="22"/>
                </w:rPr>
                <m:t xml:space="preserve">  </m:t>
              </w:ins>
            </m:r>
            <m:d>
              <m:dPr>
                <m:begChr m:val="["/>
                <m:endChr m:val="]"/>
                <m:ctrlPr>
                  <w:ins w:id="864" w:author="Ahmad Mnasra" w:date="2017-01-20T11:30:00Z">
                    <w:rPr>
                      <w:rFonts w:ascii="Cambria Math" w:hAnsi="Cambria Math" w:cstheme="majorBidi"/>
                      <w:sz w:val="22"/>
                    </w:rPr>
                  </w:ins>
                </m:ctrlPr>
              </m:dPr>
              <m:e>
                <m:sSub>
                  <m:sSubPr>
                    <m:ctrlPr>
                      <w:ins w:id="865" w:author="Ahmad Mnasra" w:date="2017-01-20T11:31:00Z">
                        <w:rPr>
                          <w:rFonts w:ascii="Cambria Math" w:hAnsi="Cambria Math" w:cstheme="majorBidi"/>
                          <w:i/>
                          <w:color w:val="auto"/>
                          <w:sz w:val="22"/>
                        </w:rPr>
                      </w:ins>
                    </m:ctrlPr>
                  </m:sSubPr>
                  <m:e>
                    <m:r>
                      <w:ins w:id="866" w:author="Ahmad Mnasra" w:date="2017-01-20T11:31:00Z">
                        <w:rPr>
                          <w:rFonts w:ascii="Cambria Math" w:hAnsi="Cambria Math" w:cstheme="majorBidi"/>
                          <w:color w:val="auto"/>
                          <w:sz w:val="22"/>
                        </w:rPr>
                        <m:t>(P</m:t>
                      </w:ins>
                    </m:r>
                  </m:e>
                  <m:sub>
                    <m:r>
                      <w:ins w:id="867" w:author="Ahmad Mnasra" w:date="2017-01-20T11:31:00Z">
                        <w:rPr>
                          <w:rFonts w:ascii="Cambria Math" w:hAnsi="Cambria Math" w:cstheme="majorBidi"/>
                          <w:color w:val="auto"/>
                          <w:sz w:val="22"/>
                        </w:rPr>
                        <m:t>i</m:t>
                      </w:ins>
                    </m:r>
                  </m:sub>
                </m:sSub>
                <m:r>
                  <w:ins w:id="868" w:author="Ahmad Mnasra" w:date="2017-01-20T11:31:00Z">
                    <w:rPr>
                      <w:rFonts w:ascii="Cambria Math" w:hAnsi="Cambria Math" w:cstheme="majorBidi"/>
                      <w:color w:val="auto"/>
                      <w:sz w:val="22"/>
                    </w:rPr>
                    <m:t xml:space="preserve">=ON </m:t>
                  </w:ins>
                </m:r>
                <m:r>
                  <w:ins w:id="869" w:author="Ahmad Mnasra" w:date="2017-01-20T11:33:00Z">
                    <w:rPr>
                      <w:rFonts w:ascii="Cambria Math" w:hAnsi="Cambria Math" w:cstheme="majorBidi"/>
                      <w:color w:val="auto"/>
                      <w:sz w:val="22"/>
                    </w:rPr>
                    <m:t>∪</m:t>
                  </w:ins>
                </m:r>
                <m:r>
                  <w:ins w:id="870" w:author="Ahmad Mnasra" w:date="2017-01-20T11:31:00Z">
                    <w:rPr>
                      <w:rFonts w:ascii="Cambria Math" w:hAnsi="Cambria Math" w:cstheme="majorBidi"/>
                      <w:color w:val="auto"/>
                      <w:sz w:val="22"/>
                    </w:rPr>
                    <m:t xml:space="preserve"> </m:t>
                  </w:ins>
                </m:r>
                <m:sSub>
                  <m:sSubPr>
                    <m:ctrlPr>
                      <w:ins w:id="871" w:author="Ahmad Mnasra" w:date="2017-01-20T11:31:00Z">
                        <w:rPr>
                          <w:rFonts w:ascii="Cambria Math" w:hAnsi="Cambria Math" w:cstheme="majorBidi"/>
                          <w:i/>
                          <w:color w:val="auto"/>
                          <w:sz w:val="22"/>
                        </w:rPr>
                      </w:ins>
                    </m:ctrlPr>
                  </m:sSubPr>
                  <m:e>
                    <m:r>
                      <w:ins w:id="872" w:author="Ahmad Mnasra" w:date="2017-01-20T11:31:00Z">
                        <w:rPr>
                          <w:rFonts w:ascii="Cambria Math" w:hAnsi="Cambria Math" w:cstheme="majorBidi"/>
                          <w:color w:val="auto"/>
                          <w:sz w:val="22"/>
                        </w:rPr>
                        <m:t>P</m:t>
                      </w:ins>
                    </m:r>
                  </m:e>
                  <m:sub>
                    <m:r>
                      <w:ins w:id="873" w:author="Ahmad Mnasra" w:date="2017-01-20T11:31:00Z">
                        <w:rPr>
                          <w:rFonts w:ascii="Cambria Math" w:hAnsi="Cambria Math" w:cstheme="majorBidi"/>
                          <w:color w:val="auto"/>
                          <w:sz w:val="22"/>
                        </w:rPr>
                        <m:t>i</m:t>
                      </w:ins>
                    </m:r>
                  </m:sub>
                </m:sSub>
                <m:r>
                  <w:ins w:id="874" w:author="Ahmad Mnasra" w:date="2017-01-20T11:31:00Z">
                    <w:rPr>
                      <w:rFonts w:ascii="Cambria Math" w:hAnsi="Cambria Math" w:cstheme="majorBidi"/>
                      <w:color w:val="auto"/>
                      <w:sz w:val="22"/>
                    </w:rPr>
                    <m:t>=OFF</m:t>
                  </w:ins>
                </m:r>
                <m:r>
                  <w:ins w:id="875" w:author="Ahmad Mnasra" w:date="2017-01-20T11:31:00Z">
                    <w:rPr>
                      <w:rFonts w:ascii="Cambria Math" w:hAnsi="Cambria Math" w:cstheme="majorBidi"/>
                      <w:color w:val="auto"/>
                      <w:sz w:val="22"/>
                    </w:rPr>
                    <m:t xml:space="preserve"> </m:t>
                  </w:ins>
                </m:r>
                <m:r>
                  <w:ins w:id="876" w:author="Ahmad Mnasra" w:date="2017-01-20T11:33:00Z">
                    <w:rPr>
                      <w:rFonts w:ascii="Cambria Math" w:hAnsi="Cambria Math" w:cstheme="majorBidi"/>
                      <w:color w:val="auto"/>
                      <w:sz w:val="22"/>
                    </w:rPr>
                    <m:t>)</m:t>
                  </w:ins>
                </m:r>
                <m:r>
                  <w:ins w:id="877" w:author="Ahmad Mnasra" w:date="2017-01-20T11:32:00Z">
                    <w:rPr>
                      <w:rFonts w:ascii="Cambria Math" w:hAnsi="Cambria Math" w:cstheme="majorBidi"/>
                      <w:color w:val="000000" w:themeColor="text1"/>
                      <w:sz w:val="22"/>
                    </w:rPr>
                    <m:t>→</m:t>
                  </w:ins>
                </m:r>
                <m:r>
                  <w:ins w:id="878" w:author="Ahmad Mnasra" w:date="2017-01-20T11:32:00Z">
                    <w:rPr>
                      <w:rFonts w:ascii="Cambria Math" w:hAnsi="Cambria Math" w:cstheme="majorBidi"/>
                      <w:color w:val="auto"/>
                      <w:sz w:val="22"/>
                    </w:rPr>
                    <m:t>¬</m:t>
                  </w:ins>
                </m:r>
                <m:r>
                  <w:ins w:id="879" w:author="Ahmad Mnasra" w:date="2017-01-20T11:32:00Z">
                    <w:rPr>
                      <w:rFonts w:ascii="Cambria Math" w:hAnsi="Cambria Math" w:cstheme="majorBidi"/>
                      <w:color w:val="000000" w:themeColor="text1"/>
                      <w:sz w:val="22"/>
                    </w:rPr>
                    <m:t xml:space="preserve"> </m:t>
                  </w:ins>
                </m:r>
                <m:r>
                  <w:ins w:id="880" w:author="Ahmad Mnasra" w:date="2017-01-20T11:32:00Z">
                    <m:rPr>
                      <m:sty m:val="p"/>
                    </m:rPr>
                    <w:rPr>
                      <w:rFonts w:ascii="Cambria Math" w:hAnsi="Cambria Math" w:cstheme="majorBidi"/>
                      <w:sz w:val="30"/>
                      <w:szCs w:val="30"/>
                    </w:rPr>
                    <m:t>◊</m:t>
                  </w:ins>
                </m:r>
                <m:r>
                  <w:ins w:id="881" w:author="Ahmad Mnasra" w:date="2017-01-20T11:32:00Z">
                    <m:rPr>
                      <m:sty m:val="p"/>
                    </m:rPr>
                    <w:rPr>
                      <w:rFonts w:ascii="Cambria Math" w:hAnsi="Cambria Math" w:cstheme="majorBidi"/>
                      <w:sz w:val="30"/>
                      <w:szCs w:val="30"/>
                    </w:rPr>
                    <m:t>(</m:t>
                  </w:ins>
                </m:r>
                <m:sSub>
                  <m:sSubPr>
                    <m:ctrlPr>
                      <w:ins w:id="882" w:author="Ahmad Mnasra" w:date="2017-01-20T11:32:00Z">
                        <w:rPr>
                          <w:rFonts w:ascii="Cambria Math" w:hAnsi="Cambria Math" w:cstheme="majorBidi"/>
                          <w:i/>
                          <w:color w:val="auto"/>
                          <w:sz w:val="22"/>
                        </w:rPr>
                      </w:ins>
                    </m:ctrlPr>
                  </m:sSubPr>
                  <m:e>
                    <m:r>
                      <w:ins w:id="883" w:author="Ahmad Mnasra" w:date="2017-01-20T11:32:00Z">
                        <w:rPr>
                          <w:rFonts w:ascii="Cambria Math" w:hAnsi="Cambria Math" w:cstheme="majorBidi"/>
                          <w:color w:val="auto"/>
                          <w:sz w:val="22"/>
                        </w:rPr>
                        <m:t>(P</m:t>
                      </w:ins>
                    </m:r>
                  </m:e>
                  <m:sub>
                    <m:r>
                      <w:ins w:id="884" w:author="Ahmad Mnasra" w:date="2017-01-20T11:32:00Z">
                        <w:rPr>
                          <w:rFonts w:ascii="Cambria Math" w:hAnsi="Cambria Math" w:cstheme="majorBidi"/>
                          <w:color w:val="auto"/>
                          <w:sz w:val="22"/>
                        </w:rPr>
                        <m:t>i</m:t>
                      </w:ins>
                    </m:r>
                  </m:sub>
                </m:sSub>
                <m:r>
                  <w:ins w:id="885" w:author="Ahmad Mnasra" w:date="2017-01-20T11:33:00Z">
                    <w:rPr>
                      <w:rFonts w:ascii="Cambria Math" w:hAnsi="Cambria Math" w:cstheme="majorBidi"/>
                      <w:color w:val="auto"/>
                      <w:sz w:val="22"/>
                    </w:rPr>
                    <m:t>≠</m:t>
                  </w:ins>
                </m:r>
                <m:r>
                  <w:ins w:id="886" w:author="Ahmad Mnasra" w:date="2017-01-20T11:32:00Z">
                    <w:rPr>
                      <w:rFonts w:ascii="Cambria Math" w:hAnsi="Cambria Math" w:cstheme="majorBidi"/>
                      <w:color w:val="auto"/>
                      <w:sz w:val="22"/>
                    </w:rPr>
                    <m:t xml:space="preserve">ON </m:t>
                  </w:ins>
                </m:r>
                <m:r>
                  <w:ins w:id="887" w:author="Ahmad Mnasra" w:date="2017-01-20T11:33:00Z">
                    <w:rPr>
                      <w:rFonts w:ascii="Cambria Math" w:hAnsi="Cambria Math" w:cstheme="majorBidi"/>
                      <w:color w:val="auto"/>
                      <w:sz w:val="22"/>
                    </w:rPr>
                    <m:t>∩</m:t>
                  </w:ins>
                </m:r>
                <m:r>
                  <w:ins w:id="888" w:author="Ahmad Mnasra" w:date="2017-01-20T11:32:00Z">
                    <w:rPr>
                      <w:rFonts w:ascii="Cambria Math" w:hAnsi="Cambria Math" w:cstheme="majorBidi"/>
                      <w:color w:val="auto"/>
                      <w:sz w:val="22"/>
                    </w:rPr>
                    <m:t xml:space="preserve"> </m:t>
                  </w:ins>
                </m:r>
                <m:sSub>
                  <m:sSubPr>
                    <m:ctrlPr>
                      <w:ins w:id="889" w:author="Ahmad Mnasra" w:date="2017-01-20T11:32:00Z">
                        <w:rPr>
                          <w:rFonts w:ascii="Cambria Math" w:hAnsi="Cambria Math" w:cstheme="majorBidi"/>
                          <w:i/>
                          <w:color w:val="auto"/>
                          <w:sz w:val="22"/>
                        </w:rPr>
                      </w:ins>
                    </m:ctrlPr>
                  </m:sSubPr>
                  <m:e>
                    <m:r>
                      <w:ins w:id="890" w:author="Ahmad Mnasra" w:date="2017-01-20T11:33:00Z">
                        <w:rPr>
                          <w:rFonts w:ascii="Cambria Math" w:hAnsi="Cambria Math" w:cstheme="majorBidi"/>
                          <w:color w:val="auto"/>
                          <w:sz w:val="22"/>
                        </w:rPr>
                        <m:t>(</m:t>
                      </w:ins>
                    </m:r>
                    <m:r>
                      <w:ins w:id="891" w:author="Ahmad Mnasra" w:date="2017-01-20T11:32:00Z">
                        <w:rPr>
                          <w:rFonts w:ascii="Cambria Math" w:hAnsi="Cambria Math" w:cstheme="majorBidi"/>
                          <w:color w:val="auto"/>
                          <w:sz w:val="22"/>
                        </w:rPr>
                        <m:t>P</m:t>
                      </w:ins>
                    </m:r>
                  </m:e>
                  <m:sub>
                    <m:r>
                      <w:ins w:id="892" w:author="Ahmad Mnasra" w:date="2017-01-20T11:32:00Z">
                        <w:rPr>
                          <w:rFonts w:ascii="Cambria Math" w:hAnsi="Cambria Math" w:cstheme="majorBidi"/>
                          <w:color w:val="auto"/>
                          <w:sz w:val="22"/>
                        </w:rPr>
                        <m:t>i</m:t>
                      </w:ins>
                    </m:r>
                  </m:sub>
                </m:sSub>
                <m:r>
                  <w:ins w:id="893" w:author="Ahmad Mnasra" w:date="2017-01-20T11:33:00Z">
                    <w:rPr>
                      <w:rFonts w:ascii="Cambria Math" w:hAnsi="Cambria Math" w:cstheme="majorBidi"/>
                      <w:color w:val="auto"/>
                      <w:sz w:val="22"/>
                    </w:rPr>
                    <m:t>≠</m:t>
                  </w:ins>
                </m:r>
                <m:r>
                  <w:ins w:id="894" w:author="Ahmad Mnasra" w:date="2017-01-20T11:32:00Z">
                    <w:rPr>
                      <w:rFonts w:ascii="Cambria Math" w:hAnsi="Cambria Math" w:cstheme="majorBidi"/>
                      <w:color w:val="auto"/>
                      <w:sz w:val="22"/>
                    </w:rPr>
                    <m:t>OFF</m:t>
                  </w:ins>
                </m:r>
                <m:r>
                  <w:ins w:id="895" w:author="Ahmad Mnasra" w:date="2017-01-20T11:33:00Z">
                    <w:rPr>
                      <w:rFonts w:ascii="Cambria Math" w:hAnsi="Cambria Math" w:cstheme="majorBidi"/>
                      <w:color w:val="auto"/>
                      <w:sz w:val="22"/>
                    </w:rPr>
                    <m:t>)</m:t>
                  </w:ins>
                </m:r>
                <m:r>
                  <w:ins w:id="896" w:author="Ahmad Mnasra" w:date="2017-01-20T11:32:00Z">
                    <m:rPr>
                      <m:sty m:val="p"/>
                    </m:rPr>
                    <w:rPr>
                      <w:rFonts w:ascii="Cambria Math" w:hAnsi="Cambria Math" w:cstheme="majorBidi"/>
                      <w:sz w:val="30"/>
                      <w:szCs w:val="30"/>
                    </w:rPr>
                    <m:t xml:space="preserve">) </m:t>
                  </w:ins>
                </m:r>
              </m:e>
            </m:d>
          </m:e>
        </m:box>
      </m:oMath>
    </w:p>
    <w:p w14:paraId="472A1352" w14:textId="7DFE8C92" w:rsidR="00BD695B" w:rsidRPr="00B55084" w:rsidRDefault="00BD695B" w:rsidP="00BD695B">
      <w:pPr>
        <w:pStyle w:val="ae"/>
        <w:numPr>
          <w:ilvl w:val="1"/>
          <w:numId w:val="66"/>
        </w:numPr>
        <w:tabs>
          <w:tab w:val="left" w:pos="360"/>
          <w:tab w:val="left" w:pos="540"/>
        </w:tabs>
        <w:spacing w:after="0" w:line="240" w:lineRule="auto"/>
        <w:ind w:right="0"/>
        <w:jc w:val="left"/>
        <w:rPr>
          <w:ins w:id="897" w:author="Ahmad Mnasra" w:date="2017-01-20T11:33:00Z"/>
          <w:rFonts w:asciiTheme="majorBidi" w:hAnsiTheme="majorBidi" w:cstheme="majorBidi"/>
          <w:color w:val="000000" w:themeColor="text1"/>
          <w:sz w:val="22"/>
          <w:shd w:val="clear" w:color="auto" w:fill="FFFFFF"/>
        </w:rPr>
      </w:pPr>
      <m:oMath>
        <m:box>
          <m:boxPr>
            <m:noBreak m:val="0"/>
            <m:ctrlPr>
              <w:ins w:id="898" w:author="Ahmad Mnasra" w:date="2017-01-20T11:33:00Z">
                <w:rPr>
                  <w:rFonts w:ascii="Cambria Math" w:hAnsi="Cambria Math" w:cstheme="majorBidi"/>
                  <w:sz w:val="22"/>
                </w:rPr>
              </w:ins>
            </m:ctrlPr>
          </m:boxPr>
          <m:e>
            <m:r>
              <w:ins w:id="899" w:author="Ahmad Mnasra" w:date="2017-01-20T11:33:00Z">
                <m:rPr>
                  <m:sty m:val="p"/>
                </m:rPr>
                <w:rPr>
                  <w:rFonts w:ascii="Cambria Math" w:hAnsi="Cambria Math" w:cstheme="majorBidi"/>
                  <w:sz w:val="22"/>
                </w:rPr>
                <m:t>□</m:t>
              </w:ins>
            </m:r>
            <m:r>
              <w:ins w:id="900" w:author="Ahmad Mnasra" w:date="2017-01-20T11:33:00Z">
                <m:rPr>
                  <m:sty m:val="p"/>
                </m:rPr>
                <w:rPr>
                  <w:rFonts w:ascii="Cambria Math" w:hAnsi="Cambria Math" w:cstheme="majorBidi"/>
                  <w:sz w:val="22"/>
                </w:rPr>
                <m:t xml:space="preserve">  </m:t>
              </w:ins>
            </m:r>
            <m:d>
              <m:dPr>
                <m:begChr m:val="["/>
                <m:endChr m:val="]"/>
                <m:ctrlPr>
                  <w:ins w:id="901" w:author="Ahmad Mnasra" w:date="2017-01-20T11:33:00Z">
                    <w:rPr>
                      <w:rFonts w:ascii="Cambria Math" w:hAnsi="Cambria Math" w:cstheme="majorBidi"/>
                      <w:sz w:val="22"/>
                    </w:rPr>
                  </w:ins>
                </m:ctrlPr>
              </m:dPr>
              <m:e>
                <m:sSub>
                  <m:sSubPr>
                    <m:ctrlPr>
                      <w:ins w:id="902" w:author="Ahmad Mnasra" w:date="2017-01-20T11:33:00Z">
                        <w:rPr>
                          <w:rFonts w:ascii="Cambria Math" w:hAnsi="Cambria Math" w:cstheme="majorBidi"/>
                          <w:i/>
                          <w:color w:val="auto"/>
                          <w:sz w:val="22"/>
                        </w:rPr>
                      </w:ins>
                    </m:ctrlPr>
                  </m:sSubPr>
                  <m:e>
                    <m:r>
                      <w:ins w:id="903" w:author="Ahmad Mnasra" w:date="2017-01-20T11:33:00Z">
                        <w:rPr>
                          <w:rFonts w:ascii="Cambria Math" w:hAnsi="Cambria Math" w:cstheme="majorBidi"/>
                          <w:color w:val="auto"/>
                          <w:sz w:val="22"/>
                        </w:rPr>
                        <m:t>(P</m:t>
                      </w:ins>
                    </m:r>
                  </m:e>
                  <m:sub>
                    <m:r>
                      <w:ins w:id="904" w:author="Ahmad Mnasra" w:date="2017-01-20T11:33:00Z">
                        <w:rPr>
                          <w:rFonts w:ascii="Cambria Math" w:hAnsi="Cambria Math" w:cstheme="majorBidi"/>
                          <w:color w:val="auto"/>
                          <w:sz w:val="22"/>
                        </w:rPr>
                        <m:t>i</m:t>
                      </w:ins>
                    </m:r>
                  </m:sub>
                </m:sSub>
                <m:r>
                  <w:ins w:id="905" w:author="Ahmad Mnasra" w:date="2017-01-20T11:33:00Z">
                    <w:rPr>
                      <w:rFonts w:ascii="Cambria Math" w:hAnsi="Cambria Math" w:cstheme="majorBidi"/>
                      <w:color w:val="auto"/>
                      <w:sz w:val="22"/>
                    </w:rPr>
                    <m:t>=</m:t>
                  </w:ins>
                </m:r>
                <m:r>
                  <w:ins w:id="906" w:author="Ahmad Mnasra" w:date="2017-01-20T11:34:00Z">
                    <w:rPr>
                      <w:rFonts w:ascii="Cambria Math" w:hAnsi="Cambria Math" w:cstheme="majorBidi"/>
                      <w:color w:val="auto"/>
                      <w:sz w:val="22"/>
                    </w:rPr>
                    <m:t>Empty</m:t>
                  </w:ins>
                </m:r>
                <m:r>
                  <w:ins w:id="907" w:author="Ahmad Mnasra" w:date="2017-01-20T11:33:00Z">
                    <w:rPr>
                      <w:rFonts w:ascii="Cambria Math" w:hAnsi="Cambria Math" w:cstheme="majorBidi"/>
                      <w:color w:val="auto"/>
                      <w:sz w:val="22"/>
                    </w:rPr>
                    <m:t xml:space="preserve"> ∪ </m:t>
                  </w:ins>
                </m:r>
                <m:sSub>
                  <m:sSubPr>
                    <m:ctrlPr>
                      <w:ins w:id="908" w:author="Ahmad Mnasra" w:date="2017-01-20T11:33:00Z">
                        <w:rPr>
                          <w:rFonts w:ascii="Cambria Math" w:hAnsi="Cambria Math" w:cstheme="majorBidi"/>
                          <w:i/>
                          <w:color w:val="auto"/>
                          <w:sz w:val="22"/>
                        </w:rPr>
                      </w:ins>
                    </m:ctrlPr>
                  </m:sSubPr>
                  <m:e>
                    <m:r>
                      <w:ins w:id="909" w:author="Ahmad Mnasra" w:date="2017-01-20T11:33:00Z">
                        <w:rPr>
                          <w:rFonts w:ascii="Cambria Math" w:hAnsi="Cambria Math" w:cstheme="majorBidi"/>
                          <w:color w:val="auto"/>
                          <w:sz w:val="22"/>
                        </w:rPr>
                        <m:t>P</m:t>
                      </w:ins>
                    </m:r>
                  </m:e>
                  <m:sub>
                    <m:r>
                      <w:ins w:id="910" w:author="Ahmad Mnasra" w:date="2017-01-20T11:33:00Z">
                        <w:rPr>
                          <w:rFonts w:ascii="Cambria Math" w:hAnsi="Cambria Math" w:cstheme="majorBidi"/>
                          <w:color w:val="auto"/>
                          <w:sz w:val="22"/>
                        </w:rPr>
                        <m:t>i</m:t>
                      </w:ins>
                    </m:r>
                  </m:sub>
                </m:sSub>
                <m:r>
                  <w:ins w:id="911" w:author="Ahmad Mnasra" w:date="2017-01-20T11:33:00Z">
                    <w:rPr>
                      <w:rFonts w:ascii="Cambria Math" w:hAnsi="Cambria Math" w:cstheme="majorBidi"/>
                      <w:color w:val="auto"/>
                      <w:sz w:val="22"/>
                    </w:rPr>
                    <m:t>=</m:t>
                  </w:ins>
                </m:r>
                <m:r>
                  <w:ins w:id="912" w:author="Ahmad Mnasra" w:date="2017-01-20T11:34:00Z">
                    <w:rPr>
                      <w:rFonts w:ascii="Cambria Math" w:hAnsi="Cambria Math" w:cstheme="majorBidi"/>
                      <w:color w:val="auto"/>
                      <w:sz w:val="22"/>
                    </w:rPr>
                    <m:t>NotEmpty</m:t>
                  </w:ins>
                </m:r>
                <m:r>
                  <w:ins w:id="913" w:author="Ahmad Mnasra" w:date="2017-01-20T11:33:00Z">
                    <w:rPr>
                      <w:rFonts w:ascii="Cambria Math" w:hAnsi="Cambria Math" w:cstheme="majorBidi"/>
                      <w:color w:val="auto"/>
                      <w:sz w:val="22"/>
                    </w:rPr>
                    <m:t xml:space="preserve"> )</m:t>
                  </w:ins>
                </m:r>
                <m:r>
                  <w:ins w:id="914" w:author="Ahmad Mnasra" w:date="2017-01-20T11:33:00Z">
                    <w:rPr>
                      <w:rFonts w:ascii="Cambria Math" w:hAnsi="Cambria Math" w:cstheme="majorBidi"/>
                      <w:color w:val="000000" w:themeColor="text1"/>
                      <w:sz w:val="22"/>
                    </w:rPr>
                    <m:t>→</m:t>
                  </w:ins>
                </m:r>
                <m:r>
                  <w:ins w:id="915" w:author="Ahmad Mnasra" w:date="2017-01-20T11:33:00Z">
                    <w:rPr>
                      <w:rFonts w:ascii="Cambria Math" w:hAnsi="Cambria Math" w:cstheme="majorBidi"/>
                      <w:color w:val="auto"/>
                      <w:sz w:val="22"/>
                    </w:rPr>
                    <m:t>¬</m:t>
                  </w:ins>
                </m:r>
                <m:r>
                  <w:ins w:id="916" w:author="Ahmad Mnasra" w:date="2017-01-20T11:33:00Z">
                    <w:rPr>
                      <w:rFonts w:ascii="Cambria Math" w:hAnsi="Cambria Math" w:cstheme="majorBidi"/>
                      <w:color w:val="000000" w:themeColor="text1"/>
                      <w:sz w:val="22"/>
                    </w:rPr>
                    <m:t xml:space="preserve"> </m:t>
                  </w:ins>
                </m:r>
                <m:r>
                  <w:ins w:id="917" w:author="Ahmad Mnasra" w:date="2017-01-20T11:33:00Z">
                    <m:rPr>
                      <m:sty m:val="p"/>
                    </m:rPr>
                    <w:rPr>
                      <w:rFonts w:ascii="Cambria Math" w:hAnsi="Cambria Math" w:cstheme="majorBidi"/>
                      <w:sz w:val="30"/>
                      <w:szCs w:val="30"/>
                    </w:rPr>
                    <m:t>◊</m:t>
                  </w:ins>
                </m:r>
                <m:r>
                  <w:ins w:id="918" w:author="Ahmad Mnasra" w:date="2017-01-20T11:33:00Z">
                    <m:rPr>
                      <m:sty m:val="p"/>
                    </m:rPr>
                    <w:rPr>
                      <w:rFonts w:ascii="Cambria Math" w:hAnsi="Cambria Math" w:cstheme="majorBidi"/>
                      <w:sz w:val="30"/>
                      <w:szCs w:val="30"/>
                    </w:rPr>
                    <m:t>(</m:t>
                  </w:ins>
                </m:r>
                <m:sSub>
                  <m:sSubPr>
                    <m:ctrlPr>
                      <w:ins w:id="919" w:author="Ahmad Mnasra" w:date="2017-01-20T11:33:00Z">
                        <w:rPr>
                          <w:rFonts w:ascii="Cambria Math" w:hAnsi="Cambria Math" w:cstheme="majorBidi"/>
                          <w:i/>
                          <w:color w:val="auto"/>
                          <w:sz w:val="22"/>
                        </w:rPr>
                      </w:ins>
                    </m:ctrlPr>
                  </m:sSubPr>
                  <m:e>
                    <m:r>
                      <w:ins w:id="920" w:author="Ahmad Mnasra" w:date="2017-01-20T11:33:00Z">
                        <w:rPr>
                          <w:rFonts w:ascii="Cambria Math" w:hAnsi="Cambria Math" w:cstheme="majorBidi"/>
                          <w:color w:val="auto"/>
                          <w:sz w:val="22"/>
                        </w:rPr>
                        <m:t>(P</m:t>
                      </w:ins>
                    </m:r>
                  </m:e>
                  <m:sub>
                    <m:r>
                      <w:ins w:id="921" w:author="Ahmad Mnasra" w:date="2017-01-20T11:33:00Z">
                        <w:rPr>
                          <w:rFonts w:ascii="Cambria Math" w:hAnsi="Cambria Math" w:cstheme="majorBidi"/>
                          <w:color w:val="auto"/>
                          <w:sz w:val="22"/>
                        </w:rPr>
                        <m:t>i</m:t>
                      </w:ins>
                    </m:r>
                  </m:sub>
                </m:sSub>
                <m:r>
                  <w:ins w:id="922" w:author="Ahmad Mnasra" w:date="2017-01-20T11:33:00Z">
                    <w:rPr>
                      <w:rFonts w:ascii="Cambria Math" w:hAnsi="Cambria Math" w:cstheme="majorBidi"/>
                      <w:color w:val="auto"/>
                      <w:sz w:val="22"/>
                    </w:rPr>
                    <m:t>≠</m:t>
                  </w:ins>
                </m:r>
                <m:r>
                  <w:ins w:id="923" w:author="Ahmad Mnasra" w:date="2017-01-20T11:34:00Z">
                    <w:rPr>
                      <w:rFonts w:ascii="Cambria Math" w:hAnsi="Cambria Math" w:cstheme="majorBidi"/>
                      <w:color w:val="auto"/>
                      <w:sz w:val="22"/>
                    </w:rPr>
                    <m:t xml:space="preserve">Empty </m:t>
                  </w:ins>
                </m:r>
                <m:r>
                  <w:ins w:id="924" w:author="Ahmad Mnasra" w:date="2017-01-20T11:33:00Z">
                    <w:rPr>
                      <w:rFonts w:ascii="Cambria Math" w:hAnsi="Cambria Math" w:cstheme="majorBidi"/>
                      <w:color w:val="auto"/>
                      <w:sz w:val="22"/>
                    </w:rPr>
                    <m:t xml:space="preserve">∩ </m:t>
                  </w:ins>
                </m:r>
                <m:sSub>
                  <m:sSubPr>
                    <m:ctrlPr>
                      <w:ins w:id="925" w:author="Ahmad Mnasra" w:date="2017-01-20T11:33:00Z">
                        <w:rPr>
                          <w:rFonts w:ascii="Cambria Math" w:hAnsi="Cambria Math" w:cstheme="majorBidi"/>
                          <w:i/>
                          <w:color w:val="auto"/>
                          <w:sz w:val="22"/>
                        </w:rPr>
                      </w:ins>
                    </m:ctrlPr>
                  </m:sSubPr>
                  <m:e>
                    <m:r>
                      <w:ins w:id="926" w:author="Ahmad Mnasra" w:date="2017-01-20T11:33:00Z">
                        <w:rPr>
                          <w:rFonts w:ascii="Cambria Math" w:hAnsi="Cambria Math" w:cstheme="majorBidi"/>
                          <w:color w:val="auto"/>
                          <w:sz w:val="22"/>
                        </w:rPr>
                        <m:t>(P</m:t>
                      </w:ins>
                    </m:r>
                  </m:e>
                  <m:sub>
                    <m:r>
                      <w:ins w:id="927" w:author="Ahmad Mnasra" w:date="2017-01-20T11:33:00Z">
                        <w:rPr>
                          <w:rFonts w:ascii="Cambria Math" w:hAnsi="Cambria Math" w:cstheme="majorBidi"/>
                          <w:color w:val="auto"/>
                          <w:sz w:val="22"/>
                        </w:rPr>
                        <m:t>i</m:t>
                      </w:ins>
                    </m:r>
                  </m:sub>
                </m:sSub>
                <m:r>
                  <w:ins w:id="928" w:author="Ahmad Mnasra" w:date="2017-01-20T11:33:00Z">
                    <w:rPr>
                      <w:rFonts w:ascii="Cambria Math" w:hAnsi="Cambria Math" w:cstheme="majorBidi"/>
                      <w:color w:val="auto"/>
                      <w:sz w:val="22"/>
                    </w:rPr>
                    <m:t>≠</m:t>
                  </w:ins>
                </m:r>
                <m:r>
                  <w:ins w:id="929" w:author="Ahmad Mnasra" w:date="2017-01-20T11:34:00Z">
                    <w:rPr>
                      <w:rFonts w:ascii="Cambria Math" w:hAnsi="Cambria Math" w:cstheme="majorBidi"/>
                      <w:color w:val="auto"/>
                      <w:sz w:val="22"/>
                    </w:rPr>
                    <m:t xml:space="preserve">NotEmpty </m:t>
                  </w:ins>
                </m:r>
                <m:r>
                  <w:ins w:id="930" w:author="Ahmad Mnasra" w:date="2017-01-20T11:33:00Z">
                    <w:rPr>
                      <w:rFonts w:ascii="Cambria Math" w:hAnsi="Cambria Math" w:cstheme="majorBidi"/>
                      <w:color w:val="auto"/>
                      <w:sz w:val="22"/>
                    </w:rPr>
                    <m:t>)</m:t>
                  </w:ins>
                </m:r>
                <m:r>
                  <w:ins w:id="931" w:author="Ahmad Mnasra" w:date="2017-01-20T11:33:00Z">
                    <m:rPr>
                      <m:sty m:val="p"/>
                    </m:rPr>
                    <w:rPr>
                      <w:rFonts w:ascii="Cambria Math" w:hAnsi="Cambria Math" w:cstheme="majorBidi"/>
                      <w:sz w:val="30"/>
                      <w:szCs w:val="30"/>
                    </w:rPr>
                    <m:t xml:space="preserve">) </m:t>
                  </w:ins>
                </m:r>
              </m:e>
            </m:d>
          </m:e>
        </m:box>
      </m:oMath>
    </w:p>
    <w:p w14:paraId="628BFEFC" w14:textId="296965DD" w:rsidR="00BD695B" w:rsidRPr="00BD695B" w:rsidRDefault="00BD695B" w:rsidP="00BD695B">
      <w:pPr>
        <w:pStyle w:val="ae"/>
        <w:numPr>
          <w:ilvl w:val="1"/>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Change w:id="932" w:author="Ahmad Mnasra" w:date="2017-01-20T11:39:00Z">
            <w:rPr/>
          </w:rPrChange>
        </w:rPr>
        <w:pPrChange w:id="933" w:author="Ahmad Mnasra" w:date="2017-01-20T11:39:00Z">
          <w:pPr>
            <w:pStyle w:val="ae"/>
            <w:numPr>
              <w:numId w:val="58"/>
            </w:numPr>
            <w:spacing w:after="0" w:line="240" w:lineRule="auto"/>
            <w:ind w:left="450" w:right="0" w:hanging="360"/>
            <w:jc w:val="left"/>
          </w:pPr>
        </w:pPrChange>
      </w:pPr>
      <m:oMath>
        <m:box>
          <m:boxPr>
            <m:noBreak m:val="0"/>
            <m:ctrlPr>
              <w:ins w:id="934" w:author="Ahmad Mnasra" w:date="2017-01-20T11:35:00Z">
                <w:rPr>
                  <w:rFonts w:ascii="Cambria Math" w:hAnsi="Cambria Math" w:cstheme="majorBidi"/>
                  <w:sz w:val="22"/>
                </w:rPr>
              </w:ins>
            </m:ctrlPr>
          </m:boxPr>
          <m:e>
            <m:r>
              <w:ins w:id="935" w:author="Ahmad Mnasra" w:date="2017-01-20T11:35:00Z">
                <m:rPr>
                  <m:sty m:val="p"/>
                </m:rPr>
                <w:rPr>
                  <w:rFonts w:ascii="Cambria Math" w:hAnsi="Cambria Math" w:cstheme="majorBidi"/>
                  <w:sz w:val="22"/>
                </w:rPr>
                <m:t>□</m:t>
              </w:ins>
            </m:r>
            <m:r>
              <w:ins w:id="936" w:author="Ahmad Mnasra" w:date="2017-01-20T11:35:00Z">
                <m:rPr>
                  <m:sty m:val="p"/>
                </m:rPr>
                <w:rPr>
                  <w:rFonts w:ascii="Cambria Math" w:hAnsi="Cambria Math" w:cstheme="majorBidi"/>
                  <w:sz w:val="22"/>
                </w:rPr>
                <m:t xml:space="preserve">  </m:t>
              </w:ins>
            </m:r>
            <m:d>
              <m:dPr>
                <m:begChr m:val="["/>
                <m:endChr m:val="]"/>
                <m:ctrlPr>
                  <w:ins w:id="937" w:author="Ahmad Mnasra" w:date="2017-01-20T11:35:00Z">
                    <w:rPr>
                      <w:rFonts w:ascii="Cambria Math" w:hAnsi="Cambria Math" w:cstheme="majorBidi"/>
                      <w:sz w:val="22"/>
                    </w:rPr>
                  </w:ins>
                </m:ctrlPr>
              </m:dPr>
              <m:e>
                <m:sSub>
                  <m:sSubPr>
                    <m:ctrlPr>
                      <w:ins w:id="938" w:author="Ahmad Mnasra" w:date="2017-01-20T11:35:00Z">
                        <w:rPr>
                          <w:rFonts w:ascii="Cambria Math" w:hAnsi="Cambria Math" w:cstheme="majorBidi"/>
                          <w:i/>
                          <w:color w:val="auto"/>
                          <w:sz w:val="22"/>
                        </w:rPr>
                      </w:ins>
                    </m:ctrlPr>
                  </m:sSubPr>
                  <m:e>
                    <m:r>
                      <w:ins w:id="939" w:author="Ahmad Mnasra" w:date="2017-01-20T11:35:00Z">
                        <w:rPr>
                          <w:rFonts w:ascii="Cambria Math" w:hAnsi="Cambria Math" w:cstheme="majorBidi"/>
                          <w:color w:val="auto"/>
                          <w:sz w:val="22"/>
                        </w:rPr>
                        <m:t>(P</m:t>
                      </w:ins>
                    </m:r>
                  </m:e>
                  <m:sub>
                    <m:r>
                      <w:ins w:id="940" w:author="Ahmad Mnasra" w:date="2017-01-20T11:35:00Z">
                        <w:rPr>
                          <w:rFonts w:ascii="Cambria Math" w:hAnsi="Cambria Math" w:cstheme="majorBidi"/>
                          <w:color w:val="auto"/>
                          <w:sz w:val="22"/>
                        </w:rPr>
                        <m:t>i</m:t>
                      </w:ins>
                    </m:r>
                  </m:sub>
                </m:sSub>
                <m:r>
                  <w:ins w:id="941" w:author="Ahmad Mnasra" w:date="2017-01-20T11:35:00Z">
                    <w:rPr>
                      <w:rFonts w:ascii="Cambria Math" w:hAnsi="Cambria Math" w:cstheme="majorBidi"/>
                      <w:color w:val="auto"/>
                      <w:sz w:val="22"/>
                    </w:rPr>
                    <m:t>=</m:t>
                  </w:ins>
                </m:r>
                <m:r>
                  <w:ins w:id="942" w:author="Ahmad Mnasra" w:date="2017-01-20T11:35:00Z">
                    <w:rPr>
                      <w:rFonts w:ascii="Cambria Math" w:hAnsi="Cambria Math" w:cstheme="majorBidi"/>
                      <w:color w:val="auto"/>
                      <w:sz w:val="22"/>
                    </w:rPr>
                    <m:t>L1</m:t>
                  </w:ins>
                </m:r>
                <m:r>
                  <w:ins w:id="943" w:author="Ahmad Mnasra" w:date="2017-01-20T11:35:00Z">
                    <w:rPr>
                      <w:rFonts w:ascii="Cambria Math" w:hAnsi="Cambria Math" w:cstheme="majorBidi"/>
                      <w:color w:val="auto"/>
                      <w:sz w:val="22"/>
                    </w:rPr>
                    <m:t xml:space="preserve"> ∪</m:t>
                  </w:ins>
                </m:r>
                <m:r>
                  <w:ins w:id="944" w:author="Ahmad Mnasra" w:date="2017-01-20T11:35:00Z">
                    <w:rPr>
                      <w:rFonts w:ascii="Cambria Math" w:hAnsi="Cambria Math" w:cstheme="majorBidi"/>
                      <w:color w:val="auto"/>
                      <w:sz w:val="22"/>
                    </w:rPr>
                    <m:t>…</m:t>
                  </w:ins>
                </m:r>
                <m:r>
                  <w:ins w:id="945" w:author="Ahmad Mnasra" w:date="2017-01-20T11:35:00Z">
                    <w:rPr>
                      <w:rFonts w:ascii="Cambria Math" w:hAnsi="Cambria Math" w:cstheme="majorBidi"/>
                      <w:color w:val="auto"/>
                      <w:sz w:val="22"/>
                    </w:rPr>
                    <m:t xml:space="preserve"> </m:t>
                  </w:ins>
                </m:r>
                <m:r>
                  <w:ins w:id="946" w:author="Ahmad Mnasra" w:date="2017-01-20T11:37:00Z">
                    <w:rPr>
                      <w:rFonts w:ascii="Cambria Math" w:hAnsi="Cambria Math" w:cstheme="majorBidi"/>
                      <w:color w:val="auto"/>
                      <w:sz w:val="22"/>
                    </w:rPr>
                    <m:t>∪</m:t>
                  </w:ins>
                </m:r>
                <m:sSub>
                  <m:sSubPr>
                    <m:ctrlPr>
                      <w:ins w:id="947" w:author="Ahmad Mnasra" w:date="2017-01-20T11:35:00Z">
                        <w:rPr>
                          <w:rFonts w:ascii="Cambria Math" w:hAnsi="Cambria Math" w:cstheme="majorBidi"/>
                          <w:i/>
                          <w:color w:val="auto"/>
                          <w:sz w:val="22"/>
                        </w:rPr>
                      </w:ins>
                    </m:ctrlPr>
                  </m:sSubPr>
                  <m:e>
                    <m:r>
                      <w:ins w:id="948" w:author="Ahmad Mnasra" w:date="2017-01-20T11:35:00Z">
                        <w:rPr>
                          <w:rFonts w:ascii="Cambria Math" w:hAnsi="Cambria Math" w:cstheme="majorBidi"/>
                          <w:color w:val="auto"/>
                          <w:sz w:val="22"/>
                        </w:rPr>
                        <m:t>P</m:t>
                      </w:ins>
                    </m:r>
                  </m:e>
                  <m:sub>
                    <m:r>
                      <w:ins w:id="949" w:author="Ahmad Mnasra" w:date="2017-01-20T11:35:00Z">
                        <w:rPr>
                          <w:rFonts w:ascii="Cambria Math" w:hAnsi="Cambria Math" w:cstheme="majorBidi"/>
                          <w:color w:val="auto"/>
                          <w:sz w:val="22"/>
                        </w:rPr>
                        <m:t>i</m:t>
                      </w:ins>
                    </m:r>
                  </m:sub>
                </m:sSub>
                <m:r>
                  <w:ins w:id="950" w:author="Ahmad Mnasra" w:date="2017-01-20T11:35:00Z">
                    <w:rPr>
                      <w:rFonts w:ascii="Cambria Math" w:hAnsi="Cambria Math" w:cstheme="majorBidi"/>
                      <w:color w:val="auto"/>
                      <w:sz w:val="22"/>
                    </w:rPr>
                    <m:t>=</m:t>
                  </w:ins>
                </m:r>
                <m:r>
                  <w:ins w:id="951" w:author="Ahmad Mnasra" w:date="2017-01-20T11:35:00Z">
                    <w:rPr>
                      <w:rFonts w:ascii="Cambria Math" w:hAnsi="Cambria Math" w:cstheme="majorBidi"/>
                      <w:color w:val="auto"/>
                      <w:sz w:val="22"/>
                    </w:rPr>
                    <m:t>Ln</m:t>
                  </w:ins>
                </m:r>
                <m:r>
                  <w:ins w:id="952" w:author="Ahmad Mnasra" w:date="2017-01-20T11:35:00Z">
                    <w:rPr>
                      <w:rFonts w:ascii="Cambria Math" w:hAnsi="Cambria Math" w:cstheme="majorBidi"/>
                      <w:color w:val="auto"/>
                      <w:sz w:val="22"/>
                    </w:rPr>
                    <m:t xml:space="preserve"> )</m:t>
                  </w:ins>
                </m:r>
                <m:r>
                  <w:ins w:id="953" w:author="Ahmad Mnasra" w:date="2017-01-20T11:35:00Z">
                    <w:rPr>
                      <w:rFonts w:ascii="Cambria Math" w:hAnsi="Cambria Math" w:cstheme="majorBidi"/>
                      <w:color w:val="000000" w:themeColor="text1"/>
                      <w:sz w:val="22"/>
                    </w:rPr>
                    <m:t>→</m:t>
                  </w:ins>
                </m:r>
                <m:r>
                  <w:ins w:id="954" w:author="Ahmad Mnasra" w:date="2017-01-20T11:35:00Z">
                    <w:rPr>
                      <w:rFonts w:ascii="Cambria Math" w:hAnsi="Cambria Math" w:cstheme="majorBidi"/>
                      <w:color w:val="auto"/>
                      <w:sz w:val="22"/>
                    </w:rPr>
                    <m:t>¬</m:t>
                  </w:ins>
                </m:r>
                <m:r>
                  <w:ins w:id="955" w:author="Ahmad Mnasra" w:date="2017-01-20T11:35:00Z">
                    <w:rPr>
                      <w:rFonts w:ascii="Cambria Math" w:hAnsi="Cambria Math" w:cstheme="majorBidi"/>
                      <w:color w:val="000000" w:themeColor="text1"/>
                      <w:sz w:val="22"/>
                    </w:rPr>
                    <m:t xml:space="preserve"> </m:t>
                  </w:ins>
                </m:r>
                <m:r>
                  <w:ins w:id="956" w:author="Ahmad Mnasra" w:date="2017-01-20T11:35:00Z">
                    <m:rPr>
                      <m:sty m:val="p"/>
                    </m:rPr>
                    <w:rPr>
                      <w:rFonts w:ascii="Cambria Math" w:hAnsi="Cambria Math" w:cstheme="majorBidi"/>
                      <w:sz w:val="30"/>
                      <w:szCs w:val="30"/>
                    </w:rPr>
                    <m:t>◊</m:t>
                  </w:ins>
                </m:r>
                <m:r>
                  <w:ins w:id="957" w:author="Ahmad Mnasra" w:date="2017-01-20T11:35:00Z">
                    <m:rPr>
                      <m:sty m:val="p"/>
                    </m:rPr>
                    <w:rPr>
                      <w:rFonts w:ascii="Cambria Math" w:hAnsi="Cambria Math" w:cstheme="majorBidi"/>
                      <w:sz w:val="30"/>
                      <w:szCs w:val="30"/>
                    </w:rPr>
                    <m:t>(</m:t>
                  </w:ins>
                </m:r>
                <m:sSub>
                  <m:sSubPr>
                    <m:ctrlPr>
                      <w:ins w:id="958" w:author="Ahmad Mnasra" w:date="2017-01-20T11:35:00Z">
                        <w:rPr>
                          <w:rFonts w:ascii="Cambria Math" w:hAnsi="Cambria Math" w:cstheme="majorBidi"/>
                          <w:i/>
                          <w:color w:val="auto"/>
                          <w:sz w:val="22"/>
                        </w:rPr>
                      </w:ins>
                    </m:ctrlPr>
                  </m:sSubPr>
                  <m:e>
                    <m:r>
                      <w:ins w:id="959" w:author="Ahmad Mnasra" w:date="2017-01-20T11:35:00Z">
                        <w:rPr>
                          <w:rFonts w:ascii="Cambria Math" w:hAnsi="Cambria Math" w:cstheme="majorBidi"/>
                          <w:color w:val="auto"/>
                          <w:sz w:val="22"/>
                        </w:rPr>
                        <m:t>(P</m:t>
                      </w:ins>
                    </m:r>
                  </m:e>
                  <m:sub>
                    <m:r>
                      <w:ins w:id="960" w:author="Ahmad Mnasra" w:date="2017-01-20T11:35:00Z">
                        <w:rPr>
                          <w:rFonts w:ascii="Cambria Math" w:hAnsi="Cambria Math" w:cstheme="majorBidi"/>
                          <w:color w:val="auto"/>
                          <w:sz w:val="22"/>
                        </w:rPr>
                        <m:t>i</m:t>
                      </w:ins>
                    </m:r>
                  </m:sub>
                </m:sSub>
                <m:r>
                  <w:ins w:id="961" w:author="Ahmad Mnasra" w:date="2017-01-20T11:35:00Z">
                    <w:rPr>
                      <w:rFonts w:ascii="Cambria Math" w:hAnsi="Cambria Math" w:cstheme="majorBidi"/>
                      <w:color w:val="auto"/>
                      <w:sz w:val="22"/>
                    </w:rPr>
                    <m:t>≠</m:t>
                  </w:ins>
                </m:r>
                <m:r>
                  <w:ins w:id="962" w:author="Ahmad Mnasra" w:date="2017-01-20T11:36:00Z">
                    <w:rPr>
                      <w:rFonts w:ascii="Cambria Math" w:hAnsi="Cambria Math" w:cstheme="majorBidi"/>
                      <w:color w:val="auto"/>
                      <w:sz w:val="22"/>
                    </w:rPr>
                    <m:t>L1</m:t>
                  </w:ins>
                </m:r>
                <m:r>
                  <w:ins w:id="963" w:author="Ahmad Mnasra" w:date="2017-01-20T11:35:00Z">
                    <w:rPr>
                      <w:rFonts w:ascii="Cambria Math" w:hAnsi="Cambria Math" w:cstheme="majorBidi"/>
                      <w:color w:val="auto"/>
                      <w:sz w:val="22"/>
                    </w:rPr>
                    <m:t xml:space="preserve"> ∩</m:t>
                  </w:ins>
                </m:r>
                <m:r>
                  <w:ins w:id="964" w:author="Ahmad Mnasra" w:date="2017-01-20T11:37:00Z">
                    <w:rPr>
                      <w:rFonts w:ascii="Cambria Math" w:hAnsi="Cambria Math" w:cstheme="majorBidi"/>
                      <w:color w:val="auto"/>
                      <w:sz w:val="22"/>
                    </w:rPr>
                    <m:t>…</m:t>
                  </w:ins>
                </m:r>
                <m:sSub>
                  <m:sSubPr>
                    <m:ctrlPr>
                      <w:ins w:id="965" w:author="Ahmad Mnasra" w:date="2017-01-20T11:35:00Z">
                        <w:rPr>
                          <w:rFonts w:ascii="Cambria Math" w:hAnsi="Cambria Math" w:cstheme="majorBidi"/>
                          <w:i/>
                          <w:color w:val="auto"/>
                          <w:sz w:val="22"/>
                        </w:rPr>
                      </w:ins>
                    </m:ctrlPr>
                  </m:sSubPr>
                  <m:e>
                    <m:r>
                      <w:ins w:id="966" w:author="Ahmad Mnasra" w:date="2017-01-20T11:37:00Z">
                        <w:rPr>
                          <w:rFonts w:ascii="Cambria Math" w:hAnsi="Cambria Math" w:cstheme="majorBidi"/>
                          <w:color w:val="auto"/>
                          <w:sz w:val="22"/>
                        </w:rPr>
                        <m:t>∩</m:t>
                      </w:ins>
                    </m:r>
                    <m:r>
                      <w:ins w:id="967" w:author="Ahmad Mnasra" w:date="2017-01-20T11:35:00Z">
                        <w:rPr>
                          <w:rFonts w:ascii="Cambria Math" w:hAnsi="Cambria Math" w:cstheme="majorBidi"/>
                          <w:color w:val="auto"/>
                          <w:sz w:val="22"/>
                        </w:rPr>
                        <m:t>(P</m:t>
                      </w:ins>
                    </m:r>
                  </m:e>
                  <m:sub>
                    <m:r>
                      <w:ins w:id="968" w:author="Ahmad Mnasra" w:date="2017-01-20T11:35:00Z">
                        <w:rPr>
                          <w:rFonts w:ascii="Cambria Math" w:hAnsi="Cambria Math" w:cstheme="majorBidi"/>
                          <w:color w:val="auto"/>
                          <w:sz w:val="22"/>
                        </w:rPr>
                        <m:t>i</m:t>
                      </w:ins>
                    </m:r>
                  </m:sub>
                </m:sSub>
                <m:r>
                  <w:ins w:id="969" w:author="Ahmad Mnasra" w:date="2017-01-20T11:35:00Z">
                    <w:rPr>
                      <w:rFonts w:ascii="Cambria Math" w:hAnsi="Cambria Math" w:cstheme="majorBidi"/>
                      <w:color w:val="auto"/>
                      <w:sz w:val="22"/>
                    </w:rPr>
                    <m:t>≠</m:t>
                  </w:ins>
                </m:r>
                <m:r>
                  <w:ins w:id="970" w:author="Ahmad Mnasra" w:date="2017-01-20T11:37:00Z">
                    <w:rPr>
                      <w:rFonts w:ascii="Cambria Math" w:hAnsi="Cambria Math" w:cstheme="majorBidi"/>
                      <w:color w:val="auto"/>
                      <w:sz w:val="22"/>
                    </w:rPr>
                    <m:t>Ln</m:t>
                  </w:ins>
                </m:r>
                <m:r>
                  <w:ins w:id="971" w:author="Ahmad Mnasra" w:date="2017-01-20T11:35:00Z">
                    <w:rPr>
                      <w:rFonts w:ascii="Cambria Math" w:hAnsi="Cambria Math" w:cstheme="majorBidi"/>
                      <w:color w:val="auto"/>
                      <w:sz w:val="22"/>
                    </w:rPr>
                    <m:t xml:space="preserve"> )</m:t>
                  </w:ins>
                </m:r>
                <m:r>
                  <w:ins w:id="972" w:author="Ahmad Mnasra" w:date="2017-01-20T11:35:00Z">
                    <m:rPr>
                      <m:sty m:val="p"/>
                    </m:rPr>
                    <w:rPr>
                      <w:rFonts w:ascii="Cambria Math" w:hAnsi="Cambria Math" w:cstheme="majorBidi"/>
                      <w:sz w:val="30"/>
                      <w:szCs w:val="30"/>
                    </w:rPr>
                    <m:t xml:space="preserve">) </m:t>
                  </w:ins>
                </m:r>
              </m:e>
            </m:d>
          </m:e>
        </m:box>
      </m:oMath>
    </w:p>
    <w:p w14:paraId="1D16FBEF" w14:textId="19C55B8B" w:rsidR="00AF6B7F" w:rsidDel="00BD695B" w:rsidRDefault="00AF6B7F" w:rsidP="00AF6B7F">
      <w:pPr>
        <w:spacing w:after="0" w:line="240" w:lineRule="auto"/>
        <w:ind w:left="450" w:right="0" w:firstLine="0"/>
        <w:jc w:val="left"/>
        <w:rPr>
          <w:del w:id="973" w:author="Ahmad Mnasra" w:date="2017-01-20T11:39:00Z"/>
          <w:rFonts w:asciiTheme="majorBidi" w:hAnsiTheme="majorBidi" w:cstheme="majorBidi"/>
          <w:color w:val="auto"/>
          <w:sz w:val="22"/>
        </w:rPr>
      </w:pPr>
    </w:p>
    <w:p w14:paraId="54437217" w14:textId="38DEA13E" w:rsidR="00DD0D6A" w:rsidRPr="00AF6B7F" w:rsidDel="00BD695B" w:rsidRDefault="002C298F" w:rsidP="00AF6B7F">
      <w:pPr>
        <w:pStyle w:val="ae"/>
        <w:spacing w:after="0" w:line="240" w:lineRule="auto"/>
        <w:ind w:right="0" w:firstLine="0"/>
        <w:jc w:val="left"/>
        <w:rPr>
          <w:del w:id="974" w:author="Ahmad Mnasra" w:date="2017-01-20T11:39:00Z"/>
          <w:rFonts w:asciiTheme="majorBidi" w:hAnsiTheme="majorBidi" w:cstheme="majorBidi"/>
          <w:sz w:val="22"/>
          <w:shd w:val="clear" w:color="auto" w:fill="FFFFFF"/>
        </w:rPr>
      </w:pPr>
      <m:oMathPara>
        <m:oMath>
          <m:nary>
            <m:naryPr>
              <m:chr m:val="⋀"/>
              <m:limLoc m:val="undOvr"/>
              <m:supHide m:val="1"/>
              <m:ctrlPr>
                <w:del w:id="975" w:author="Ahmad Mnasra" w:date="2017-01-20T11:39:00Z">
                  <w:rPr>
                    <w:rFonts w:ascii="Cambria Math" w:hAnsi="Cambria Math" w:cstheme="majorBidi"/>
                    <w:i/>
                    <w:color w:val="auto"/>
                    <w:sz w:val="22"/>
                  </w:rPr>
                </w:del>
              </m:ctrlPr>
            </m:naryPr>
            <m:sub>
              <m:r>
                <w:del w:id="976" w:author="Ahmad Mnasra" w:date="2017-01-20T11:39:00Z">
                  <w:rPr>
                    <w:rFonts w:ascii="Cambria Math" w:hAnsi="Cambria Math" w:cstheme="majorBidi"/>
                    <w:color w:val="auto"/>
                    <w:sz w:val="22"/>
                  </w:rPr>
                  <m:t>i</m:t>
                </w:del>
              </m:r>
            </m:sub>
            <m:sup/>
            <m:e>
              <m:sSub>
                <m:sSubPr>
                  <m:ctrlPr>
                    <w:del w:id="977" w:author="Ahmad Mnasra" w:date="2017-01-20T11:31:00Z">
                      <w:rPr>
                        <w:rFonts w:ascii="Cambria Math" w:hAnsi="Cambria Math" w:cstheme="majorBidi"/>
                        <w:i/>
                        <w:color w:val="auto"/>
                        <w:sz w:val="22"/>
                      </w:rPr>
                    </w:del>
                  </m:ctrlPr>
                </m:sSubPr>
                <m:e>
                  <m:r>
                    <w:del w:id="978" w:author="Ahmad Mnasra" w:date="2017-01-20T11:31:00Z">
                      <w:rPr>
                        <w:rFonts w:ascii="Cambria Math" w:hAnsi="Cambria Math" w:cstheme="majorBidi"/>
                        <w:color w:val="auto"/>
                        <w:sz w:val="22"/>
                      </w:rPr>
                      <m:t>(P</m:t>
                    </w:del>
                  </m:r>
                </m:e>
                <m:sub>
                  <m:r>
                    <w:del w:id="979" w:author="Ahmad Mnasra" w:date="2017-01-20T11:31:00Z">
                      <w:rPr>
                        <w:rFonts w:ascii="Cambria Math" w:hAnsi="Cambria Math" w:cstheme="majorBidi"/>
                        <w:color w:val="auto"/>
                        <w:sz w:val="22"/>
                      </w:rPr>
                      <m:t>i</m:t>
                    </w:del>
                  </m:r>
                </m:sub>
              </m:sSub>
              <m:r>
                <w:del w:id="980" w:author="Ahmad Mnasra" w:date="2017-01-20T11:31:00Z">
                  <w:rPr>
                    <w:rFonts w:ascii="Cambria Math" w:hAnsi="Cambria Math" w:cstheme="majorBidi"/>
                    <w:color w:val="auto"/>
                    <w:sz w:val="22"/>
                  </w:rPr>
                  <m:t xml:space="preserve">=ON ||  </m:t>
                </w:del>
              </m:r>
              <m:sSub>
                <m:sSubPr>
                  <m:ctrlPr>
                    <w:del w:id="981" w:author="Ahmad Mnasra" w:date="2017-01-20T11:31:00Z">
                      <w:rPr>
                        <w:rFonts w:ascii="Cambria Math" w:hAnsi="Cambria Math" w:cstheme="majorBidi"/>
                        <w:i/>
                        <w:color w:val="auto"/>
                        <w:sz w:val="22"/>
                      </w:rPr>
                    </w:del>
                  </m:ctrlPr>
                </m:sSubPr>
                <m:e>
                  <m:r>
                    <w:del w:id="982" w:author="Ahmad Mnasra" w:date="2017-01-20T11:31:00Z">
                      <w:rPr>
                        <w:rFonts w:ascii="Cambria Math" w:hAnsi="Cambria Math" w:cstheme="majorBidi"/>
                        <w:color w:val="auto"/>
                        <w:sz w:val="22"/>
                      </w:rPr>
                      <m:t>P</m:t>
                    </w:del>
                  </m:r>
                </m:e>
                <m:sub>
                  <m:r>
                    <w:del w:id="983" w:author="Ahmad Mnasra" w:date="2017-01-20T11:31:00Z">
                      <w:rPr>
                        <w:rFonts w:ascii="Cambria Math" w:hAnsi="Cambria Math" w:cstheme="majorBidi"/>
                        <w:color w:val="auto"/>
                        <w:sz w:val="22"/>
                      </w:rPr>
                      <m:t>i</m:t>
                    </w:del>
                  </m:r>
                </m:sub>
              </m:sSub>
              <m:r>
                <w:del w:id="984" w:author="Ahmad Mnasra" w:date="2017-01-20T11:31:00Z">
                  <w:rPr>
                    <w:rFonts w:ascii="Cambria Math" w:hAnsi="Cambria Math" w:cstheme="majorBidi"/>
                    <w:color w:val="auto"/>
                    <w:sz w:val="22"/>
                  </w:rPr>
                  <m:t>=OFF</m:t>
                </w:del>
              </m:r>
              <m:r>
                <w:del w:id="985" w:author="Ahmad Mnasra" w:date="2017-01-20T11:39:00Z">
                  <w:rPr>
                    <w:rFonts w:ascii="Cambria Math" w:hAnsi="Cambria Math" w:cstheme="majorBidi"/>
                    <w:color w:val="auto"/>
                    <w:sz w:val="22"/>
                  </w:rPr>
                  <m:t xml:space="preserve"> ||  </m:t>
                </w:del>
              </m:r>
              <m:sSub>
                <m:sSubPr>
                  <m:ctrlPr>
                    <w:del w:id="986" w:author="Ahmad Mnasra" w:date="2017-01-20T11:39:00Z">
                      <w:rPr>
                        <w:rFonts w:ascii="Cambria Math" w:hAnsi="Cambria Math" w:cstheme="majorBidi"/>
                        <w:i/>
                        <w:color w:val="auto"/>
                        <w:sz w:val="22"/>
                      </w:rPr>
                    </w:del>
                  </m:ctrlPr>
                </m:sSubPr>
                <m:e>
                  <m:r>
                    <w:del w:id="987" w:author="Ahmad Mnasra" w:date="2017-01-20T11:39:00Z">
                      <w:rPr>
                        <w:rFonts w:ascii="Cambria Math" w:hAnsi="Cambria Math" w:cstheme="majorBidi"/>
                        <w:color w:val="auto"/>
                        <w:sz w:val="22"/>
                      </w:rPr>
                      <m:t>P</m:t>
                    </w:del>
                  </m:r>
                </m:e>
                <m:sub>
                  <m:r>
                    <w:del w:id="988" w:author="Ahmad Mnasra" w:date="2017-01-20T11:39:00Z">
                      <w:rPr>
                        <w:rFonts w:ascii="Cambria Math" w:hAnsi="Cambria Math" w:cstheme="majorBidi"/>
                        <w:color w:val="auto"/>
                        <w:sz w:val="22"/>
                      </w:rPr>
                      <m:t>i</m:t>
                    </w:del>
                  </m:r>
                </m:sub>
              </m:sSub>
              <m:r>
                <w:del w:id="989" w:author="Ahmad Mnasra" w:date="2017-01-20T11:39:00Z">
                  <w:rPr>
                    <w:rFonts w:ascii="Cambria Math" w:hAnsi="Cambria Math" w:cstheme="majorBidi"/>
                    <w:color w:val="auto"/>
                    <w:sz w:val="22"/>
                  </w:rPr>
                  <m:t xml:space="preserve">= ||  </m:t>
                </w:del>
              </m:r>
              <m:sSub>
                <m:sSubPr>
                  <m:ctrlPr>
                    <w:del w:id="990" w:author="Ahmad Mnasra" w:date="2017-01-20T11:39:00Z">
                      <w:rPr>
                        <w:rFonts w:ascii="Cambria Math" w:hAnsi="Cambria Math" w:cstheme="majorBidi"/>
                        <w:i/>
                        <w:color w:val="auto"/>
                        <w:sz w:val="22"/>
                      </w:rPr>
                    </w:del>
                  </m:ctrlPr>
                </m:sSubPr>
                <m:e>
                  <m:r>
                    <w:del w:id="991" w:author="Ahmad Mnasra" w:date="2017-01-20T11:39:00Z">
                      <w:rPr>
                        <w:rFonts w:ascii="Cambria Math" w:hAnsi="Cambria Math" w:cstheme="majorBidi"/>
                        <w:color w:val="auto"/>
                        <w:sz w:val="22"/>
                      </w:rPr>
                      <m:t>P</m:t>
                    </w:del>
                  </m:r>
                </m:e>
                <m:sub>
                  <m:r>
                    <w:del w:id="992" w:author="Ahmad Mnasra" w:date="2017-01-20T11:39:00Z">
                      <w:rPr>
                        <w:rFonts w:ascii="Cambria Math" w:hAnsi="Cambria Math" w:cstheme="majorBidi"/>
                        <w:color w:val="auto"/>
                        <w:sz w:val="22"/>
                      </w:rPr>
                      <m:t>i</m:t>
                    </w:del>
                  </m:r>
                </m:sub>
              </m:sSub>
              <m:r>
                <w:del w:id="993" w:author="Ahmad Mnasra" w:date="2017-01-20T11:39:00Z">
                  <w:rPr>
                    <w:rFonts w:ascii="Cambria Math" w:hAnsi="Cambria Math" w:cstheme="majorBidi"/>
                    <w:color w:val="auto"/>
                    <w:sz w:val="22"/>
                  </w:rPr>
                  <m:t xml:space="preserve">=defined ||  </m:t>
                </w:del>
              </m:r>
              <m:sSub>
                <m:sSubPr>
                  <m:ctrlPr>
                    <w:del w:id="994" w:author="Ahmad Mnasra" w:date="2017-01-20T11:39:00Z">
                      <w:rPr>
                        <w:rFonts w:ascii="Cambria Math" w:hAnsi="Cambria Math" w:cstheme="majorBidi"/>
                        <w:i/>
                        <w:color w:val="auto"/>
                        <w:sz w:val="22"/>
                      </w:rPr>
                    </w:del>
                  </m:ctrlPr>
                </m:sSubPr>
                <m:e>
                  <m:r>
                    <w:del w:id="995" w:author="Ahmad Mnasra" w:date="2017-01-20T11:39:00Z">
                      <w:rPr>
                        <w:rFonts w:ascii="Cambria Math" w:hAnsi="Cambria Math" w:cstheme="majorBidi"/>
                        <w:color w:val="auto"/>
                        <w:sz w:val="22"/>
                      </w:rPr>
                      <m:t>P</m:t>
                    </w:del>
                  </m:r>
                </m:e>
                <m:sub>
                  <m:r>
                    <w:del w:id="996" w:author="Ahmad Mnasra" w:date="2017-01-20T11:39:00Z">
                      <w:rPr>
                        <w:rFonts w:ascii="Cambria Math" w:hAnsi="Cambria Math" w:cstheme="majorBidi"/>
                        <w:color w:val="auto"/>
                        <w:sz w:val="22"/>
                      </w:rPr>
                      <m:t>i</m:t>
                    </w:del>
                  </m:r>
                </m:sub>
              </m:sSub>
              <m:r>
                <w:del w:id="997" w:author="Ahmad Mnasra" w:date="2017-01-20T11:39:00Z">
                  <w:rPr>
                    <w:rFonts w:ascii="Cambria Math" w:hAnsi="Cambria Math" w:cstheme="majorBidi"/>
                    <w:color w:val="auto"/>
                    <w:sz w:val="22"/>
                  </w:rPr>
                  <m:t xml:space="preserve">=undefined ||  </m:t>
                </w:del>
              </m:r>
              <m:sSub>
                <m:sSubPr>
                  <m:ctrlPr>
                    <w:del w:id="998" w:author="Ahmad Mnasra" w:date="2017-01-20T11:39:00Z">
                      <w:rPr>
                        <w:rFonts w:ascii="Cambria Math" w:hAnsi="Cambria Math" w:cstheme="majorBidi"/>
                        <w:i/>
                        <w:color w:val="auto"/>
                        <w:sz w:val="22"/>
                      </w:rPr>
                    </w:del>
                  </m:ctrlPr>
                </m:sSubPr>
                <m:e>
                  <m:r>
                    <w:del w:id="999" w:author="Ahmad Mnasra" w:date="2017-01-20T11:39:00Z">
                      <w:rPr>
                        <w:rFonts w:ascii="Cambria Math" w:hAnsi="Cambria Math" w:cstheme="majorBidi"/>
                        <w:color w:val="auto"/>
                        <w:sz w:val="22"/>
                      </w:rPr>
                      <m:t>P</m:t>
                    </w:del>
                  </m:r>
                </m:e>
                <m:sub>
                  <m:r>
                    <w:del w:id="1000" w:author="Ahmad Mnasra" w:date="2017-01-20T11:39:00Z">
                      <w:rPr>
                        <w:rFonts w:ascii="Cambria Math" w:hAnsi="Cambria Math" w:cstheme="majorBidi"/>
                        <w:color w:val="auto"/>
                        <w:sz w:val="22"/>
                      </w:rPr>
                      <m:t>i</m:t>
                    </w:del>
                  </m:r>
                </m:sub>
              </m:sSub>
              <m:r>
                <w:del w:id="1001" w:author="Ahmad Mnasra" w:date="2017-01-20T11:39:00Z">
                  <w:rPr>
                    <w:rFonts w:ascii="Cambria Math" w:hAnsi="Cambria Math" w:cstheme="majorBidi"/>
                    <w:color w:val="auto"/>
                    <w:sz w:val="22"/>
                  </w:rPr>
                  <m:t>=L</m:t>
                </w:del>
              </m:r>
              <m:sSub>
                <m:sSubPr>
                  <m:ctrlPr>
                    <w:del w:id="1002" w:author="Ahmad Mnasra" w:date="2017-01-20T11:39:00Z">
                      <w:rPr>
                        <w:rFonts w:ascii="Cambria Math" w:hAnsi="Cambria Math" w:cstheme="majorBidi"/>
                        <w:i/>
                        <w:color w:val="auto"/>
                        <w:sz w:val="22"/>
                      </w:rPr>
                    </w:del>
                  </m:ctrlPr>
                </m:sSubPr>
                <m:e>
                  <m:r>
                    <w:del w:id="1003" w:author="Ahmad Mnasra" w:date="2017-01-20T11:39:00Z">
                      <w:rPr>
                        <w:rFonts w:ascii="Cambria Math" w:hAnsi="Cambria Math" w:cstheme="majorBidi"/>
                        <w:color w:val="auto"/>
                        <w:sz w:val="22"/>
                      </w:rPr>
                      <m:t>1</m:t>
                    </w:del>
                  </m:r>
                </m:e>
                <m:sub>
                  <m:r>
                    <w:del w:id="1004" w:author="Ahmad Mnasra" w:date="2017-01-20T11:39:00Z">
                      <w:rPr>
                        <w:rFonts w:ascii="Cambria Math" w:hAnsi="Cambria Math" w:cstheme="majorBidi"/>
                        <w:color w:val="auto"/>
                        <w:sz w:val="22"/>
                      </w:rPr>
                      <m:t>1</m:t>
                    </w:del>
                  </m:r>
                </m:sub>
              </m:sSub>
              <m:r>
                <w:del w:id="1005" w:author="Ahmad Mnasra" w:date="2017-01-20T11:39:00Z">
                  <w:rPr>
                    <w:rFonts w:ascii="Cambria Math" w:hAnsi="Cambria Math" w:cstheme="majorBidi"/>
                    <w:color w:val="auto"/>
                    <w:sz w:val="22"/>
                  </w:rPr>
                  <m:t xml:space="preserve"> ||  </m:t>
                </w:del>
              </m:r>
              <m:sSub>
                <m:sSubPr>
                  <m:ctrlPr>
                    <w:del w:id="1006" w:author="Ahmad Mnasra" w:date="2017-01-20T11:39:00Z">
                      <w:rPr>
                        <w:rFonts w:ascii="Cambria Math" w:hAnsi="Cambria Math" w:cstheme="majorBidi"/>
                        <w:i/>
                        <w:color w:val="auto"/>
                        <w:sz w:val="22"/>
                      </w:rPr>
                    </w:del>
                  </m:ctrlPr>
                </m:sSubPr>
                <m:e>
                  <m:r>
                    <w:del w:id="1007" w:author="Ahmad Mnasra" w:date="2017-01-20T11:39:00Z">
                      <w:rPr>
                        <w:rFonts w:ascii="Cambria Math" w:hAnsi="Cambria Math" w:cstheme="majorBidi"/>
                        <w:color w:val="auto"/>
                        <w:sz w:val="22"/>
                      </w:rPr>
                      <m:t>P</m:t>
                    </w:del>
                  </m:r>
                </m:e>
                <m:sub>
                  <m:r>
                    <w:del w:id="1008" w:author="Ahmad Mnasra" w:date="2017-01-20T11:39:00Z">
                      <w:rPr>
                        <w:rFonts w:ascii="Cambria Math" w:hAnsi="Cambria Math" w:cstheme="majorBidi"/>
                        <w:color w:val="auto"/>
                        <w:sz w:val="22"/>
                      </w:rPr>
                      <m:t>i</m:t>
                    </w:del>
                  </m:r>
                </m:sub>
              </m:sSub>
              <m:r>
                <w:del w:id="1009" w:author="Ahmad Mnasra" w:date="2017-01-20T11:39:00Z">
                  <w:rPr>
                    <w:rFonts w:ascii="Cambria Math" w:hAnsi="Cambria Math" w:cstheme="majorBidi"/>
                    <w:color w:val="auto"/>
                    <w:sz w:val="22"/>
                  </w:rPr>
                  <m:t xml:space="preserve">=L2 ||  </m:t>
                </w:del>
              </m:r>
              <m:sSub>
                <m:sSubPr>
                  <m:ctrlPr>
                    <w:del w:id="1010" w:author="Ahmad Mnasra" w:date="2017-01-20T11:39:00Z">
                      <w:rPr>
                        <w:rFonts w:ascii="Cambria Math" w:hAnsi="Cambria Math" w:cstheme="majorBidi"/>
                        <w:i/>
                        <w:color w:val="auto"/>
                        <w:sz w:val="22"/>
                      </w:rPr>
                    </w:del>
                  </m:ctrlPr>
                </m:sSubPr>
                <m:e>
                  <m:r>
                    <w:del w:id="1011" w:author="Ahmad Mnasra" w:date="2017-01-20T11:39:00Z">
                      <w:rPr>
                        <w:rFonts w:ascii="Cambria Math" w:hAnsi="Cambria Math" w:cstheme="majorBidi"/>
                        <w:color w:val="auto"/>
                        <w:sz w:val="22"/>
                      </w:rPr>
                      <m:t>P</m:t>
                    </w:del>
                  </m:r>
                </m:e>
                <m:sub>
                  <m:r>
                    <w:del w:id="1012" w:author="Ahmad Mnasra" w:date="2017-01-20T11:39:00Z">
                      <w:rPr>
                        <w:rFonts w:ascii="Cambria Math" w:hAnsi="Cambria Math" w:cstheme="majorBidi"/>
                        <w:color w:val="auto"/>
                        <w:sz w:val="22"/>
                      </w:rPr>
                      <m:t>i</m:t>
                    </w:del>
                  </m:r>
                </m:sub>
              </m:sSub>
              <m:r>
                <w:del w:id="1013" w:author="Ahmad Mnasra" w:date="2017-01-20T11:39:00Z">
                  <w:rPr>
                    <w:rFonts w:ascii="Cambria Math" w:hAnsi="Cambria Math" w:cstheme="majorBidi"/>
                    <w:color w:val="auto"/>
                    <w:sz w:val="22"/>
                  </w:rPr>
                  <m:t xml:space="preserve">=L3)   </m:t>
                </w:del>
              </m:r>
            </m:e>
          </m:nary>
        </m:oMath>
      </m:oMathPara>
    </w:p>
    <w:p w14:paraId="32939600" w14:textId="77777777" w:rsidR="00CE4220" w:rsidRPr="00DD0D6A" w:rsidRDefault="00CE4220" w:rsidP="00C46DE0">
      <w:pPr>
        <w:spacing w:after="0" w:line="240" w:lineRule="auto"/>
        <w:ind w:left="0" w:right="0" w:firstLine="0"/>
        <w:jc w:val="left"/>
        <w:rPr>
          <w:rFonts w:asciiTheme="majorBidi" w:hAnsiTheme="majorBidi" w:cstheme="majorBidi"/>
          <w:color w:val="auto"/>
          <w:sz w:val="22"/>
        </w:rPr>
      </w:pPr>
    </w:p>
    <w:p w14:paraId="55669262" w14:textId="0B00685D" w:rsidR="00DD0D6A" w:rsidRPr="00BD695B" w:rsidRDefault="00DD0D6A" w:rsidP="00BD695B">
      <w:pPr>
        <w:pStyle w:val="ae"/>
        <w:numPr>
          <w:ilvl w:val="0"/>
          <w:numId w:val="66"/>
        </w:numPr>
        <w:tabs>
          <w:tab w:val="left" w:pos="360"/>
          <w:tab w:val="left" w:pos="540"/>
        </w:tabs>
        <w:spacing w:after="0" w:line="240" w:lineRule="auto"/>
        <w:ind w:right="0"/>
        <w:jc w:val="left"/>
        <w:rPr>
          <w:rFonts w:asciiTheme="majorBidi" w:hAnsiTheme="majorBidi" w:cstheme="majorBidi"/>
          <w:color w:val="808080" w:themeColor="background1" w:themeShade="80"/>
          <w:sz w:val="22"/>
          <w:shd w:val="clear" w:color="auto" w:fill="FFFFFF"/>
          <w:rPrChange w:id="1014" w:author="Ahmad Mnasra" w:date="2017-01-20T11:26:00Z">
            <w:rPr>
              <w:rFonts w:asciiTheme="majorBidi" w:hAnsiTheme="majorBidi" w:cstheme="majorBidi"/>
              <w:color w:val="auto"/>
              <w:sz w:val="22"/>
            </w:rPr>
          </w:rPrChange>
        </w:rPr>
        <w:pPrChange w:id="1015" w:author="Ahmad Mnasra" w:date="2017-01-20T11:23:00Z">
          <w:pPr>
            <w:pStyle w:val="ae"/>
            <w:numPr>
              <w:numId w:val="58"/>
            </w:numPr>
            <w:spacing w:after="0" w:line="240" w:lineRule="auto"/>
            <w:ind w:left="450" w:right="0" w:hanging="360"/>
            <w:jc w:val="left"/>
          </w:pPr>
        </w:pPrChange>
      </w:pPr>
      <w:r w:rsidRPr="00BD695B">
        <w:rPr>
          <w:rFonts w:asciiTheme="majorBidi" w:hAnsiTheme="majorBidi" w:cstheme="majorBidi"/>
          <w:color w:val="808080" w:themeColor="background1" w:themeShade="80"/>
          <w:sz w:val="22"/>
          <w:shd w:val="clear" w:color="auto" w:fill="FFFFFF"/>
          <w:rPrChange w:id="1016" w:author="Ahmad Mnasra" w:date="2017-01-20T11:26:00Z">
            <w:rPr>
              <w:rFonts w:asciiTheme="majorBidi" w:hAnsiTheme="majorBidi" w:cstheme="majorBidi"/>
              <w:sz w:val="22"/>
              <w:shd w:val="clear" w:color="auto" w:fill="FFFFFF"/>
            </w:rPr>
          </w:rPrChange>
        </w:rPr>
        <w:t xml:space="preserve">There is no path to a screen that </w:t>
      </w:r>
      <w:del w:id="1017" w:author="אלנה רווה" w:date="2017-01-17T12:49:00Z">
        <w:r w:rsidRPr="00BD695B" w:rsidDel="00786F0B">
          <w:rPr>
            <w:rFonts w:asciiTheme="majorBidi" w:hAnsiTheme="majorBidi" w:cstheme="majorBidi"/>
            <w:color w:val="808080" w:themeColor="background1" w:themeShade="80"/>
            <w:sz w:val="22"/>
            <w:shd w:val="clear" w:color="auto" w:fill="FFFFFF"/>
            <w:rPrChange w:id="1018" w:author="Ahmad Mnasra" w:date="2017-01-20T11:26:00Z">
              <w:rPr>
                <w:rFonts w:asciiTheme="majorBidi" w:hAnsiTheme="majorBidi" w:cstheme="majorBidi"/>
                <w:sz w:val="22"/>
                <w:shd w:val="clear" w:color="auto" w:fill="FFFFFF"/>
              </w:rPr>
            </w:rPrChange>
          </w:rPr>
          <w:delText>allows  "</w:delText>
        </w:r>
      </w:del>
      <w:ins w:id="1019" w:author="אלנה רווה" w:date="2017-01-17T12:49:00Z">
        <w:r w:rsidR="00786F0B" w:rsidRPr="00BD695B">
          <w:rPr>
            <w:rFonts w:asciiTheme="majorBidi" w:hAnsiTheme="majorBidi" w:cstheme="majorBidi"/>
            <w:color w:val="808080" w:themeColor="background1" w:themeShade="80"/>
            <w:sz w:val="22"/>
            <w:shd w:val="clear" w:color="auto" w:fill="FFFFFF"/>
            <w:rPrChange w:id="1020" w:author="Ahmad Mnasra" w:date="2017-01-20T11:26:00Z">
              <w:rPr>
                <w:rFonts w:asciiTheme="majorBidi" w:hAnsiTheme="majorBidi" w:cstheme="majorBidi"/>
                <w:sz w:val="22"/>
                <w:shd w:val="clear" w:color="auto" w:fill="FFFFFF"/>
              </w:rPr>
            </w:rPrChange>
          </w:rPr>
          <w:t>allows "</w:t>
        </w:r>
      </w:ins>
      <w:r w:rsidRPr="00BD695B">
        <w:rPr>
          <w:rFonts w:asciiTheme="majorBidi" w:hAnsiTheme="majorBidi" w:cstheme="majorBidi"/>
          <w:color w:val="808080" w:themeColor="background1" w:themeShade="80"/>
          <w:sz w:val="22"/>
          <w:shd w:val="clear" w:color="auto" w:fill="FFFFFF"/>
          <w:rPrChange w:id="1021" w:author="Ahmad Mnasra" w:date="2017-01-20T11:26:00Z">
            <w:rPr>
              <w:rFonts w:asciiTheme="majorBidi" w:hAnsiTheme="majorBidi" w:cstheme="majorBidi"/>
              <w:sz w:val="22"/>
              <w:shd w:val="clear" w:color="auto" w:fill="FFFFFF"/>
            </w:rPr>
          </w:rPrChange>
        </w:rPr>
        <w:t>Illegal parameters values".</w:t>
      </w:r>
    </w:p>
    <w:p w14:paraId="5B0AA6B2" w14:textId="2B4F7B27" w:rsidR="00DD0D6A" w:rsidRPr="00BD695B" w:rsidRDefault="00DD0D6A" w:rsidP="00BD695B">
      <w:pPr>
        <w:pStyle w:val="ae"/>
        <w:tabs>
          <w:tab w:val="left" w:pos="360"/>
          <w:tab w:val="left" w:pos="540"/>
        </w:tabs>
        <w:spacing w:after="0" w:line="240" w:lineRule="auto"/>
        <w:ind w:left="360" w:right="0" w:firstLine="0"/>
        <w:jc w:val="left"/>
        <w:rPr>
          <w:rFonts w:asciiTheme="majorBidi" w:hAnsiTheme="majorBidi" w:cstheme="majorBidi"/>
          <w:color w:val="808080" w:themeColor="background1" w:themeShade="80"/>
          <w:sz w:val="22"/>
          <w:shd w:val="clear" w:color="auto" w:fill="FFFFFF"/>
          <w:rPrChange w:id="1022" w:author="Ahmad Mnasra" w:date="2017-01-20T11:26:00Z">
            <w:rPr>
              <w:rFonts w:asciiTheme="majorBidi" w:hAnsiTheme="majorBidi" w:cstheme="majorBidi"/>
              <w:sz w:val="22"/>
              <w:shd w:val="clear" w:color="auto" w:fill="FFFFFF"/>
            </w:rPr>
          </w:rPrChange>
        </w:rPr>
        <w:pPrChange w:id="1023" w:author="Ahmad Mnasra" w:date="2017-01-20T11:23:00Z">
          <w:pPr>
            <w:pStyle w:val="ae"/>
            <w:spacing w:after="0" w:line="240" w:lineRule="auto"/>
            <w:ind w:right="0" w:firstLine="0"/>
            <w:jc w:val="left"/>
          </w:pPr>
        </w:pPrChange>
      </w:pPr>
      <w:r w:rsidRPr="00BD695B">
        <w:rPr>
          <w:rFonts w:asciiTheme="majorBidi" w:hAnsiTheme="majorBidi" w:cstheme="majorBidi"/>
          <w:color w:val="808080" w:themeColor="background1" w:themeShade="80"/>
          <w:sz w:val="22"/>
          <w:shd w:val="clear" w:color="auto" w:fill="FFFFFF"/>
          <w:rPrChange w:id="1024" w:author="Ahmad Mnasra" w:date="2017-01-20T11:26:00Z">
            <w:rPr>
              <w:rFonts w:asciiTheme="majorBidi" w:hAnsiTheme="majorBidi" w:cstheme="majorBidi"/>
              <w:sz w:val="22"/>
              <w:shd w:val="clear" w:color="auto" w:fill="FFFFFF"/>
            </w:rPr>
          </w:rPrChange>
        </w:rPr>
        <w:t>(Illegal i.e. value that does not defined in the list of the parameters values)</w:t>
      </w:r>
    </w:p>
    <w:p w14:paraId="23345D6A" w14:textId="7DF46C25" w:rsidR="00AF6B7F" w:rsidRPr="00BD695B" w:rsidRDefault="00AF6B7F" w:rsidP="00AF6B7F">
      <w:pPr>
        <w:spacing w:after="0" w:line="240" w:lineRule="auto"/>
        <w:ind w:left="0" w:right="0" w:firstLine="0"/>
        <w:jc w:val="left"/>
        <w:rPr>
          <w:rFonts w:asciiTheme="majorBidi" w:hAnsiTheme="majorBidi" w:cstheme="majorBidi"/>
          <w:color w:val="808080" w:themeColor="background1" w:themeShade="80"/>
          <w:sz w:val="22"/>
          <w:shd w:val="clear" w:color="auto" w:fill="FFFFFF"/>
          <w:rPrChange w:id="1025" w:author="Ahmad Mnasra" w:date="2017-01-20T11:26:00Z">
            <w:rPr>
              <w:rFonts w:asciiTheme="majorBidi" w:hAnsiTheme="majorBidi" w:cstheme="majorBidi"/>
              <w:sz w:val="22"/>
              <w:shd w:val="clear" w:color="auto" w:fill="FFFFFF"/>
            </w:rPr>
          </w:rPrChange>
        </w:rPr>
      </w:pPr>
      <w:r w:rsidRPr="00BD695B">
        <w:rPr>
          <w:rFonts w:asciiTheme="majorBidi" w:hAnsiTheme="majorBidi" w:cstheme="majorBidi"/>
          <w:color w:val="808080" w:themeColor="background1" w:themeShade="80"/>
          <w:sz w:val="22"/>
          <w:shd w:val="clear" w:color="auto" w:fill="FFFFFF"/>
          <w:rPrChange w:id="1026" w:author="Ahmad Mnasra" w:date="2017-01-20T11:26:00Z">
            <w:rPr>
              <w:rFonts w:asciiTheme="majorBidi" w:hAnsiTheme="majorBidi" w:cstheme="majorBidi"/>
              <w:sz w:val="22"/>
              <w:shd w:val="clear" w:color="auto" w:fill="FFFFFF"/>
            </w:rPr>
          </w:rPrChange>
        </w:rPr>
        <w:tab/>
      </w:r>
    </w:p>
    <w:p w14:paraId="6CF85298" w14:textId="4F349E88" w:rsidR="00DD0D6A" w:rsidRPr="00BD695B" w:rsidRDefault="002C298F" w:rsidP="00AF6B7F">
      <w:pPr>
        <w:spacing w:after="0" w:line="240" w:lineRule="auto"/>
        <w:ind w:left="90" w:right="0" w:firstLine="720"/>
        <w:jc w:val="left"/>
        <w:rPr>
          <w:rFonts w:asciiTheme="majorBidi" w:hAnsiTheme="majorBidi" w:cstheme="majorBidi"/>
          <w:color w:val="808080" w:themeColor="background1" w:themeShade="80"/>
          <w:sz w:val="22"/>
          <w:rPrChange w:id="1027" w:author="Ahmad Mnasra" w:date="2017-01-20T11:26:00Z">
            <w:rPr>
              <w:rFonts w:asciiTheme="majorBidi" w:hAnsiTheme="majorBidi" w:cstheme="majorBidi"/>
              <w:color w:val="auto"/>
              <w:sz w:val="22"/>
            </w:rPr>
          </w:rPrChange>
        </w:rPr>
      </w:pPr>
      <m:oMathPara>
        <m:oMath>
          <m:nary>
            <m:naryPr>
              <m:chr m:val="⋀"/>
              <m:limLoc m:val="undOvr"/>
              <m:supHide m:val="1"/>
              <m:ctrlPr>
                <w:rPr>
                  <w:rFonts w:ascii="Cambria Math" w:hAnsi="Cambria Math" w:cstheme="majorBidi"/>
                  <w:i/>
                  <w:color w:val="808080" w:themeColor="background1" w:themeShade="80"/>
                  <w:sz w:val="22"/>
                  <w:rPrChange w:id="1028" w:author="Ahmad Mnasra" w:date="2017-01-20T11:26:00Z">
                    <w:rPr>
                      <w:rFonts w:ascii="Cambria Math" w:hAnsi="Cambria Math" w:cstheme="majorBidi"/>
                      <w:i/>
                      <w:color w:val="auto"/>
                      <w:sz w:val="22"/>
                    </w:rPr>
                  </w:rPrChange>
                </w:rPr>
              </m:ctrlPr>
            </m:naryPr>
            <m:sub>
              <m:r>
                <w:rPr>
                  <w:rFonts w:ascii="Cambria Math" w:hAnsi="Cambria Math" w:cstheme="majorBidi"/>
                  <w:color w:val="808080" w:themeColor="background1" w:themeShade="80"/>
                  <w:sz w:val="22"/>
                  <w:rPrChange w:id="1029" w:author="Ahmad Mnasra" w:date="2017-01-20T11:26:00Z">
                    <w:rPr>
                      <w:rFonts w:ascii="Cambria Math" w:hAnsi="Cambria Math" w:cstheme="majorBidi"/>
                      <w:color w:val="auto"/>
                      <w:sz w:val="22"/>
                    </w:rPr>
                  </w:rPrChange>
                </w:rPr>
                <m:t>j</m:t>
              </m:r>
            </m:sub>
            <m:sup/>
            <m:e>
              <m:d>
                <m:dPr>
                  <m:begChr m:val="["/>
                  <m:endChr m:val="]"/>
                  <m:ctrlPr>
                    <w:rPr>
                      <w:rFonts w:ascii="Cambria Math" w:hAnsi="Cambria Math" w:cstheme="majorBidi"/>
                      <w:i/>
                      <w:color w:val="808080" w:themeColor="background1" w:themeShade="80"/>
                      <w:sz w:val="22"/>
                      <w:rPrChange w:id="1030" w:author="Ahmad Mnasra" w:date="2017-01-20T11:26:00Z">
                        <w:rPr>
                          <w:rFonts w:ascii="Cambria Math" w:hAnsi="Cambria Math" w:cstheme="majorBidi"/>
                          <w:i/>
                          <w:color w:val="auto"/>
                          <w:sz w:val="22"/>
                        </w:rPr>
                      </w:rPrChange>
                    </w:rPr>
                  </m:ctrlPr>
                </m:dPr>
                <m:e>
                  <m:d>
                    <m:dPr>
                      <m:ctrlPr>
                        <w:rPr>
                          <w:rFonts w:ascii="Cambria Math" w:hAnsi="Cambria Math" w:cstheme="majorBidi"/>
                          <w:i/>
                          <w:color w:val="808080" w:themeColor="background1" w:themeShade="80"/>
                          <w:sz w:val="22"/>
                          <w:rPrChange w:id="1031" w:author="Ahmad Mnasra" w:date="2017-01-20T11:26:00Z">
                            <w:rPr>
                              <w:rFonts w:ascii="Cambria Math" w:hAnsi="Cambria Math" w:cstheme="majorBidi"/>
                              <w:i/>
                              <w:color w:val="auto"/>
                              <w:sz w:val="22"/>
                            </w:rPr>
                          </w:rPrChange>
                        </w:rPr>
                      </m:ctrlPr>
                    </m:dPr>
                    <m:e>
                      <m:r>
                        <w:rPr>
                          <w:rFonts w:ascii="Cambria Math" w:hAnsi="Cambria Math" w:cs="Cambria Math"/>
                          <w:color w:val="808080" w:themeColor="background1" w:themeShade="80"/>
                          <w:sz w:val="22"/>
                          <w:rPrChange w:id="1032" w:author="Ahmad Mnasra" w:date="2017-01-20T11:26:00Z">
                            <w:rPr>
                              <w:rFonts w:ascii="Cambria Math" w:hAnsi="Cambria Math" w:cs="Cambria Math"/>
                              <w:color w:val="auto"/>
                              <w:sz w:val="22"/>
                            </w:rPr>
                          </w:rPrChange>
                        </w:rPr>
                        <m:t>s</m:t>
                      </m:r>
                      <m:r>
                        <w:rPr>
                          <w:rFonts w:ascii="Cambria Math" w:hAnsi="Cambria Math" w:cstheme="majorBidi"/>
                          <w:color w:val="808080" w:themeColor="background1" w:themeShade="80"/>
                          <w:sz w:val="22"/>
                          <w:rPrChange w:id="1033" w:author="Ahmad Mnasra" w:date="2017-01-20T11:26:00Z">
                            <w:rPr>
                              <w:rFonts w:ascii="Cambria Math" w:hAnsi="Cambria Math" w:cstheme="majorBidi"/>
                              <w:color w:val="auto"/>
                              <w:sz w:val="22"/>
                            </w:rPr>
                          </w:rPrChange>
                        </w:rPr>
                        <m:t>cre</m:t>
                      </m:r>
                      <m:sSub>
                        <m:sSubPr>
                          <m:ctrlPr>
                            <w:rPr>
                              <w:rFonts w:ascii="Cambria Math" w:hAnsi="Cambria Math" w:cstheme="majorBidi"/>
                              <w:i/>
                              <w:color w:val="808080" w:themeColor="background1" w:themeShade="80"/>
                              <w:sz w:val="22"/>
                              <w:rPrChange w:id="1034"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35" w:author="Ahmad Mnasra" w:date="2017-01-20T11:26:00Z">
                                <w:rPr>
                                  <w:rFonts w:ascii="Cambria Math" w:hAnsi="Cambria Math" w:cstheme="majorBidi"/>
                                  <w:color w:val="auto"/>
                                  <w:sz w:val="22"/>
                                </w:rPr>
                              </w:rPrChange>
                            </w:rPr>
                            <m:t>e</m:t>
                          </m:r>
                        </m:e>
                        <m:sub>
                          <m:r>
                            <w:rPr>
                              <w:rFonts w:ascii="Cambria Math" w:hAnsi="Cambria Math" w:cstheme="majorBidi"/>
                              <w:color w:val="808080" w:themeColor="background1" w:themeShade="80"/>
                              <w:sz w:val="22"/>
                              <w:rPrChange w:id="1036" w:author="Ahmad Mnasra" w:date="2017-01-20T11:26:00Z">
                                <w:rPr>
                                  <w:rFonts w:ascii="Cambria Math" w:hAnsi="Cambria Math" w:cstheme="majorBidi"/>
                                  <w:color w:val="auto"/>
                                  <w:sz w:val="22"/>
                                </w:rPr>
                              </w:rPrChange>
                            </w:rPr>
                            <m:t>j</m:t>
                          </m:r>
                        </m:sub>
                      </m:sSub>
                    </m:e>
                  </m:d>
                  <m:r>
                    <w:rPr>
                      <w:rFonts w:ascii="Cambria Math" w:hAnsi="Cambria Math" w:cstheme="majorBidi"/>
                      <w:color w:val="808080" w:themeColor="background1" w:themeShade="80"/>
                      <w:sz w:val="22"/>
                      <w:rPrChange w:id="1037" w:author="Ahmad Mnasra" w:date="2017-01-20T11:26:00Z">
                        <w:rPr>
                          <w:rFonts w:ascii="Cambria Math" w:hAnsi="Cambria Math" w:cstheme="majorBidi"/>
                          <w:color w:val="auto"/>
                          <w:sz w:val="22"/>
                        </w:rPr>
                      </w:rPrChange>
                    </w:rPr>
                    <m:t>→</m:t>
                  </m:r>
                  <m:nary>
                    <m:naryPr>
                      <m:chr m:val="⋀"/>
                      <m:limLoc m:val="undOvr"/>
                      <m:supHide m:val="1"/>
                      <m:ctrlPr>
                        <w:rPr>
                          <w:rFonts w:ascii="Cambria Math" w:hAnsi="Cambria Math" w:cstheme="majorBidi"/>
                          <w:i/>
                          <w:color w:val="808080" w:themeColor="background1" w:themeShade="80"/>
                          <w:sz w:val="22"/>
                          <w:rPrChange w:id="1038" w:author="Ahmad Mnasra" w:date="2017-01-20T11:26:00Z">
                            <w:rPr>
                              <w:rFonts w:ascii="Cambria Math" w:hAnsi="Cambria Math" w:cstheme="majorBidi"/>
                              <w:i/>
                              <w:color w:val="auto"/>
                              <w:sz w:val="22"/>
                            </w:rPr>
                          </w:rPrChange>
                        </w:rPr>
                      </m:ctrlPr>
                    </m:naryPr>
                    <m:sub>
                      <m:r>
                        <w:rPr>
                          <w:rFonts w:ascii="Cambria Math" w:hAnsi="Cambria Math" w:cstheme="majorBidi"/>
                          <w:color w:val="808080" w:themeColor="background1" w:themeShade="80"/>
                          <w:sz w:val="22"/>
                          <w:rPrChange w:id="1039" w:author="Ahmad Mnasra" w:date="2017-01-20T11:26:00Z">
                            <w:rPr>
                              <w:rFonts w:ascii="Cambria Math" w:hAnsi="Cambria Math" w:cstheme="majorBidi"/>
                              <w:color w:val="auto"/>
                              <w:sz w:val="22"/>
                            </w:rPr>
                          </w:rPrChange>
                        </w:rPr>
                        <m:t>i</m:t>
                      </m:r>
                    </m:sub>
                    <m:sup/>
                    <m:e>
                      <m:sSub>
                        <m:sSubPr>
                          <m:ctrlPr>
                            <w:rPr>
                              <w:rFonts w:ascii="Cambria Math" w:hAnsi="Cambria Math" w:cstheme="majorBidi"/>
                              <w:i/>
                              <w:color w:val="808080" w:themeColor="background1" w:themeShade="80"/>
                              <w:sz w:val="22"/>
                              <w:rPrChange w:id="1040"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41"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042"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043" w:author="Ahmad Mnasra" w:date="2017-01-20T11:26:00Z">
                            <w:rPr>
                              <w:rFonts w:ascii="Cambria Math" w:hAnsi="Cambria Math" w:cstheme="majorBidi"/>
                              <w:color w:val="auto"/>
                              <w:sz w:val="22"/>
                            </w:rPr>
                          </w:rPrChange>
                        </w:rPr>
                        <m:t xml:space="preserve">=ON ||  </m:t>
                      </m:r>
                      <m:sSub>
                        <m:sSubPr>
                          <m:ctrlPr>
                            <w:rPr>
                              <w:rFonts w:ascii="Cambria Math" w:hAnsi="Cambria Math" w:cstheme="majorBidi"/>
                              <w:i/>
                              <w:color w:val="808080" w:themeColor="background1" w:themeShade="80"/>
                              <w:sz w:val="22"/>
                              <w:rPrChange w:id="1044"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45"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046"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047" w:author="Ahmad Mnasra" w:date="2017-01-20T11:26:00Z">
                            <w:rPr>
                              <w:rFonts w:ascii="Cambria Math" w:hAnsi="Cambria Math" w:cstheme="majorBidi"/>
                              <w:color w:val="auto"/>
                              <w:sz w:val="22"/>
                            </w:rPr>
                          </w:rPrChange>
                        </w:rPr>
                        <m:t xml:space="preserve">=OFF ||  </m:t>
                      </m:r>
                      <m:sSub>
                        <m:sSubPr>
                          <m:ctrlPr>
                            <w:rPr>
                              <w:rFonts w:ascii="Cambria Math" w:hAnsi="Cambria Math" w:cstheme="majorBidi"/>
                              <w:i/>
                              <w:color w:val="808080" w:themeColor="background1" w:themeShade="80"/>
                              <w:sz w:val="22"/>
                              <w:rPrChange w:id="1048"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49"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050"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051" w:author="Ahmad Mnasra" w:date="2017-01-20T11:26:00Z">
                            <w:rPr>
                              <w:rFonts w:ascii="Cambria Math" w:hAnsi="Cambria Math" w:cstheme="majorBidi"/>
                              <w:color w:val="auto"/>
                              <w:sz w:val="22"/>
                            </w:rPr>
                          </w:rPrChange>
                        </w:rPr>
                        <m:t xml:space="preserve">=defined ||  </m:t>
                      </m:r>
                      <m:sSub>
                        <m:sSubPr>
                          <m:ctrlPr>
                            <w:rPr>
                              <w:rFonts w:ascii="Cambria Math" w:hAnsi="Cambria Math" w:cstheme="majorBidi"/>
                              <w:i/>
                              <w:color w:val="808080" w:themeColor="background1" w:themeShade="80"/>
                              <w:sz w:val="22"/>
                              <w:rPrChange w:id="1052"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53"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054"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055" w:author="Ahmad Mnasra" w:date="2017-01-20T11:26:00Z">
                            <w:rPr>
                              <w:rFonts w:ascii="Cambria Math" w:hAnsi="Cambria Math" w:cstheme="majorBidi"/>
                              <w:color w:val="auto"/>
                              <w:sz w:val="22"/>
                            </w:rPr>
                          </w:rPrChange>
                        </w:rPr>
                        <m:t xml:space="preserve">=undefined ||  </m:t>
                      </m:r>
                      <m:sSub>
                        <m:sSubPr>
                          <m:ctrlPr>
                            <w:rPr>
                              <w:rFonts w:ascii="Cambria Math" w:hAnsi="Cambria Math" w:cstheme="majorBidi"/>
                              <w:i/>
                              <w:color w:val="808080" w:themeColor="background1" w:themeShade="80"/>
                              <w:sz w:val="22"/>
                              <w:rPrChange w:id="1056"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57"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058"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059" w:author="Ahmad Mnasra" w:date="2017-01-20T11:26:00Z">
                            <w:rPr>
                              <w:rFonts w:ascii="Cambria Math" w:hAnsi="Cambria Math" w:cstheme="majorBidi"/>
                              <w:color w:val="auto"/>
                              <w:sz w:val="22"/>
                            </w:rPr>
                          </w:rPrChange>
                        </w:rPr>
                        <m:t xml:space="preserve">=L1 ||  </m:t>
                      </m:r>
                      <m:sSub>
                        <m:sSubPr>
                          <m:ctrlPr>
                            <w:rPr>
                              <w:rFonts w:ascii="Cambria Math" w:hAnsi="Cambria Math" w:cstheme="majorBidi"/>
                              <w:i/>
                              <w:color w:val="808080" w:themeColor="background1" w:themeShade="80"/>
                              <w:sz w:val="22"/>
                              <w:rPrChange w:id="1060"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61"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062"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063" w:author="Ahmad Mnasra" w:date="2017-01-20T11:26:00Z">
                            <w:rPr>
                              <w:rFonts w:ascii="Cambria Math" w:hAnsi="Cambria Math" w:cstheme="majorBidi"/>
                              <w:color w:val="auto"/>
                              <w:sz w:val="22"/>
                            </w:rPr>
                          </w:rPrChange>
                        </w:rPr>
                        <m:t xml:space="preserve">=L2 ||  </m:t>
                      </m:r>
                      <m:sSub>
                        <m:sSubPr>
                          <m:ctrlPr>
                            <w:rPr>
                              <w:rFonts w:ascii="Cambria Math" w:hAnsi="Cambria Math" w:cstheme="majorBidi"/>
                              <w:i/>
                              <w:color w:val="808080" w:themeColor="background1" w:themeShade="80"/>
                              <w:sz w:val="22"/>
                              <w:rPrChange w:id="1064"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65"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066"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067" w:author="Ahmad Mnasra" w:date="2017-01-20T11:26:00Z">
                            <w:rPr>
                              <w:rFonts w:ascii="Cambria Math" w:hAnsi="Cambria Math" w:cstheme="majorBidi"/>
                              <w:color w:val="auto"/>
                              <w:sz w:val="22"/>
                            </w:rPr>
                          </w:rPrChange>
                        </w:rPr>
                        <m:t xml:space="preserve">=L3)   </m:t>
                      </m:r>
                    </m:e>
                  </m:nary>
                </m:e>
              </m:d>
            </m:e>
          </m:nary>
        </m:oMath>
      </m:oMathPara>
    </w:p>
    <w:p w14:paraId="42A9E67C" w14:textId="245F3E2C" w:rsidR="00DD0D6A" w:rsidRPr="00BD695B" w:rsidRDefault="00DD0D6A" w:rsidP="00BD695B">
      <w:pPr>
        <w:pStyle w:val="ae"/>
        <w:numPr>
          <w:ilvl w:val="0"/>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Change w:id="1068" w:author="Ahmad Mnasra" w:date="2017-01-20T11:23:00Z">
            <w:rPr/>
          </w:rPrChange>
        </w:rPr>
        <w:pPrChange w:id="1069" w:author="Ahmad Mnasra" w:date="2017-01-20T11:23:00Z">
          <w:pPr>
            <w:pStyle w:val="ae"/>
            <w:numPr>
              <w:numId w:val="58"/>
            </w:numPr>
            <w:spacing w:after="0" w:line="240" w:lineRule="auto"/>
            <w:ind w:left="450" w:right="0" w:hanging="360"/>
            <w:jc w:val="left"/>
          </w:pPr>
        </w:pPrChange>
      </w:pPr>
      <w:r w:rsidRPr="00BD695B">
        <w:rPr>
          <w:rFonts w:asciiTheme="majorBidi" w:hAnsiTheme="majorBidi" w:cstheme="majorBidi"/>
          <w:color w:val="000000" w:themeColor="text1"/>
          <w:sz w:val="22"/>
          <w:shd w:val="clear" w:color="auto" w:fill="FFFFFF"/>
          <w:rPrChange w:id="1070" w:author="Ahmad Mnasra" w:date="2017-01-20T11:23:00Z">
            <w:rPr/>
          </w:rPrChange>
        </w:rPr>
        <w:t>Each list of parameters must be defined before entering a screen.</w:t>
      </w:r>
    </w:p>
    <w:p w14:paraId="6604556F" w14:textId="06EE02AA" w:rsidR="00DD0D6A" w:rsidRPr="00BD695B" w:rsidRDefault="00DD0D6A" w:rsidP="00BD695B">
      <w:pPr>
        <w:pStyle w:val="ae"/>
        <w:tabs>
          <w:tab w:val="left" w:pos="360"/>
          <w:tab w:val="left" w:pos="540"/>
        </w:tabs>
        <w:spacing w:after="0" w:line="240" w:lineRule="auto"/>
        <w:ind w:left="360" w:right="0" w:firstLine="0"/>
        <w:jc w:val="left"/>
        <w:rPr>
          <w:rFonts w:asciiTheme="majorBidi" w:hAnsiTheme="majorBidi" w:cstheme="majorBidi"/>
          <w:color w:val="000000" w:themeColor="text1"/>
          <w:sz w:val="22"/>
          <w:shd w:val="clear" w:color="auto" w:fill="FFFFFF"/>
          <w:rPrChange w:id="1071" w:author="Ahmad Mnasra" w:date="2017-01-20T11:23:00Z">
            <w:rPr>
              <w:rFonts w:asciiTheme="majorBidi" w:hAnsiTheme="majorBidi" w:cstheme="majorBidi"/>
              <w:color w:val="auto"/>
              <w:sz w:val="22"/>
            </w:rPr>
          </w:rPrChange>
        </w:rPr>
        <w:pPrChange w:id="1072" w:author="Ahmad Mnasra" w:date="2017-01-20T11:23:00Z">
          <w:pPr>
            <w:pStyle w:val="ae"/>
            <w:spacing w:after="0" w:line="240" w:lineRule="auto"/>
            <w:ind w:right="0" w:firstLine="0"/>
            <w:jc w:val="left"/>
          </w:pPr>
        </w:pPrChange>
      </w:pPr>
    </w:p>
    <w:p w14:paraId="73E8E5E2" w14:textId="77777777" w:rsidR="00DD0D6A" w:rsidRPr="00BD695B" w:rsidRDefault="00DD0D6A" w:rsidP="00BD695B">
      <w:pPr>
        <w:pStyle w:val="ae"/>
        <w:tabs>
          <w:tab w:val="left" w:pos="360"/>
          <w:tab w:val="left" w:pos="540"/>
        </w:tabs>
        <w:spacing w:after="0" w:line="240" w:lineRule="auto"/>
        <w:ind w:left="360" w:right="0" w:firstLine="0"/>
        <w:jc w:val="left"/>
        <w:rPr>
          <w:rFonts w:asciiTheme="majorBidi" w:hAnsiTheme="majorBidi" w:cstheme="majorBidi"/>
          <w:color w:val="000000" w:themeColor="text1"/>
          <w:sz w:val="22"/>
          <w:shd w:val="clear" w:color="auto" w:fill="FFFFFF"/>
          <w:rPrChange w:id="1073" w:author="Ahmad Mnasra" w:date="2017-01-20T11:23:00Z">
            <w:rPr>
              <w:rFonts w:asciiTheme="majorBidi" w:hAnsiTheme="majorBidi" w:cstheme="majorBidi"/>
              <w:color w:val="auto"/>
              <w:sz w:val="22"/>
            </w:rPr>
          </w:rPrChange>
        </w:rPr>
        <w:pPrChange w:id="1074" w:author="Ahmad Mnasra" w:date="2017-01-20T11:23:00Z">
          <w:pPr>
            <w:pStyle w:val="ae"/>
            <w:spacing w:after="0" w:line="240" w:lineRule="auto"/>
            <w:ind w:right="0" w:firstLine="0"/>
            <w:jc w:val="left"/>
          </w:pPr>
        </w:pPrChange>
      </w:pPr>
    </w:p>
    <w:p w14:paraId="55294258" w14:textId="1694314D" w:rsidR="00BD695B" w:rsidRPr="00BD695B" w:rsidRDefault="00DD0D6A" w:rsidP="00BD695B">
      <w:pPr>
        <w:pStyle w:val="ae"/>
        <w:numPr>
          <w:ilvl w:val="0"/>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Change w:id="1075" w:author="Ahmad Mnasra" w:date="2017-01-20T11:24:00Z">
            <w:rPr/>
          </w:rPrChange>
        </w:rPr>
        <w:pPrChange w:id="1076" w:author="Ahmad Mnasra" w:date="2017-01-20T11:24:00Z">
          <w:pPr>
            <w:pStyle w:val="ae"/>
            <w:numPr>
              <w:numId w:val="58"/>
            </w:numPr>
            <w:spacing w:after="0" w:line="240" w:lineRule="auto"/>
            <w:ind w:left="450" w:right="0" w:hanging="360"/>
            <w:jc w:val="left"/>
          </w:pPr>
        </w:pPrChange>
      </w:pPr>
      <w:r w:rsidRPr="00BD695B">
        <w:rPr>
          <w:rFonts w:asciiTheme="majorBidi" w:hAnsiTheme="majorBidi" w:cstheme="majorBidi"/>
          <w:color w:val="000000" w:themeColor="text1"/>
          <w:sz w:val="22"/>
          <w:shd w:val="clear" w:color="auto" w:fill="FFFFFF"/>
          <w:rPrChange w:id="1077" w:author="Ahmad Mnasra" w:date="2017-01-20T11:23:00Z">
            <w:rPr/>
          </w:rPrChange>
        </w:rPr>
        <w:t>Parameters values cannot change unless it was intended to do so in its path.</w:t>
      </w:r>
    </w:p>
    <w:p w14:paraId="29CE3B3B" w14:textId="066C3FDA" w:rsidR="00DD0D6A" w:rsidRPr="00BD695B" w:rsidDel="00BD695B" w:rsidRDefault="00DD0D6A" w:rsidP="00BD695B">
      <w:pPr>
        <w:pStyle w:val="ae"/>
        <w:tabs>
          <w:tab w:val="left" w:pos="360"/>
          <w:tab w:val="left" w:pos="540"/>
        </w:tabs>
        <w:spacing w:after="0" w:line="240" w:lineRule="auto"/>
        <w:ind w:left="360" w:right="0" w:firstLine="0"/>
        <w:jc w:val="left"/>
        <w:rPr>
          <w:del w:id="1078" w:author="Ahmad Mnasra" w:date="2017-01-20T11:24:00Z"/>
          <w:rFonts w:asciiTheme="majorBidi" w:hAnsiTheme="majorBidi" w:cstheme="majorBidi"/>
          <w:color w:val="000000" w:themeColor="text1"/>
          <w:sz w:val="22"/>
          <w:shd w:val="clear" w:color="auto" w:fill="FFFFFF"/>
          <w:rPrChange w:id="1079" w:author="Ahmad Mnasra" w:date="2017-01-20T11:23:00Z">
            <w:rPr>
              <w:del w:id="1080" w:author="Ahmad Mnasra" w:date="2017-01-20T11:24:00Z"/>
              <w:rFonts w:asciiTheme="majorBidi" w:hAnsiTheme="majorBidi" w:cstheme="majorBidi"/>
              <w:color w:val="auto"/>
              <w:sz w:val="22"/>
            </w:rPr>
          </w:rPrChange>
        </w:rPr>
        <w:pPrChange w:id="1081" w:author="Ahmad Mnasra" w:date="2017-01-20T11:23:00Z">
          <w:pPr>
            <w:spacing w:after="0" w:line="240" w:lineRule="auto"/>
            <w:ind w:right="0"/>
            <w:jc w:val="left"/>
          </w:pPr>
        </w:pPrChange>
      </w:pPr>
    </w:p>
    <w:p w14:paraId="01DA3071" w14:textId="2F953F89" w:rsidR="00DD0D6A" w:rsidRPr="00BD695B" w:rsidRDefault="003A7717" w:rsidP="00BD695B">
      <w:pPr>
        <w:tabs>
          <w:tab w:val="left" w:pos="360"/>
          <w:tab w:val="left" w:pos="540"/>
        </w:tabs>
        <w:spacing w:after="0" w:line="240" w:lineRule="auto"/>
        <w:ind w:left="0" w:right="0" w:firstLine="0"/>
        <w:jc w:val="left"/>
        <w:rPr>
          <w:rFonts w:asciiTheme="majorBidi" w:hAnsiTheme="majorBidi" w:cstheme="majorBidi"/>
          <w:color w:val="000000" w:themeColor="text1"/>
          <w:sz w:val="22"/>
          <w:shd w:val="clear" w:color="auto" w:fill="FFFFFF"/>
          <w:rPrChange w:id="1082" w:author="Ahmad Mnasra" w:date="2017-01-20T11:23:00Z">
            <w:rPr>
              <w:rFonts w:asciiTheme="majorBidi" w:hAnsiTheme="majorBidi"/>
            </w:rPr>
          </w:rPrChange>
        </w:rPr>
        <w:pPrChange w:id="1083" w:author="Ahmad Mnasra" w:date="2017-01-20T11:23:00Z">
          <w:pPr>
            <w:spacing w:after="0" w:line="240" w:lineRule="auto"/>
            <w:ind w:right="0" w:firstLine="330"/>
            <w:jc w:val="left"/>
          </w:pPr>
        </w:pPrChange>
      </w:pPr>
      <m:oMathPara>
        <m:oMathParaPr>
          <m:jc m:val="left"/>
        </m:oMathParaPr>
        <m:oMath>
          <m:r>
            <w:del w:id="1084" w:author="Ahmad Mnasra" w:date="2017-01-20T10:59:00Z">
              <m:rPr>
                <m:sty m:val="p"/>
              </m:rPr>
              <w:rPr>
                <w:rFonts w:ascii="Cambria Math" w:hAnsi="Cambria Math" w:cstheme="majorBidi"/>
                <w:color w:val="000000" w:themeColor="text1"/>
                <w:sz w:val="22"/>
                <w:shd w:val="clear" w:color="auto" w:fill="FFFFFF"/>
                <w:rPrChange w:id="1085" w:author="Ahmad Mnasra" w:date="2017-01-20T11:23:00Z">
                  <w:rPr/>
                </w:rPrChange>
              </w:rPr>
              <m:t>[]</m:t>
            </w:del>
          </m:r>
          <m:r>
            <w:ins w:id="1086" w:author="Ahmad Mnasra" w:date="2017-01-20T10:59:00Z">
              <m:rPr>
                <m:sty m:val="p"/>
              </m:rPr>
              <w:rPr>
                <w:rFonts w:ascii="Cambria Math" w:hAnsi="Cambria Math" w:cstheme="majorBidi"/>
                <w:color w:val="000000" w:themeColor="text1"/>
                <w:sz w:val="22"/>
                <w:shd w:val="clear" w:color="auto" w:fill="FFFFFF"/>
                <w:rPrChange w:id="1087" w:author="Ahmad Mnasra" w:date="2017-01-20T11:23:00Z">
                  <w:rPr/>
                </w:rPrChange>
              </w:rPr>
              <m:t>□</m:t>
            </w:ins>
          </m:r>
          <m:r>
            <m:rPr>
              <m:sty m:val="p"/>
            </m:rPr>
            <w:rPr>
              <w:rFonts w:ascii="Cambria Math" w:hAnsi="Cambria Math" w:cstheme="majorBidi"/>
              <w:color w:val="000000" w:themeColor="text1"/>
              <w:sz w:val="22"/>
              <w:shd w:val="clear" w:color="auto" w:fill="FFFFFF"/>
              <w:rPrChange w:id="1088" w:author="Ahmad Mnasra" w:date="2017-01-20T11:23:00Z">
                <w:rPr/>
              </w:rPrChange>
            </w:rPr>
            <m:t xml:space="preserve">  ( ¬</m:t>
          </m:r>
          <m:r>
            <w:rPr>
              <w:rFonts w:ascii="Cambria Math" w:hAnsi="Cambria Math" w:cstheme="majorBidi"/>
              <w:color w:val="000000" w:themeColor="text1"/>
              <w:sz w:val="22"/>
              <w:shd w:val="clear" w:color="auto" w:fill="FFFFFF"/>
              <w:rPrChange w:id="1089" w:author="Ahmad Mnasra" w:date="2017-01-20T11:23:00Z">
                <w:rPr/>
              </w:rPrChange>
            </w:rPr>
            <m:t>ChangeParmX</m:t>
          </m:r>
          <m:r>
            <m:rPr>
              <m:sty m:val="p"/>
            </m:rPr>
            <w:rPr>
              <w:rFonts w:ascii="Cambria Math" w:hAnsi="Cambria Math" w:cstheme="majorBidi"/>
              <w:color w:val="000000" w:themeColor="text1"/>
              <w:sz w:val="22"/>
              <w:shd w:val="clear" w:color="auto" w:fill="FFFFFF"/>
              <w:rPrChange w:id="1090" w:author="Ahmad Mnasra" w:date="2017-01-20T11:23:00Z">
                <w:rPr/>
              </w:rPrChange>
            </w:rPr>
            <m:t xml:space="preserve"> </m:t>
          </m:r>
          <m:r>
            <w:rPr>
              <w:rFonts w:ascii="Cambria Math" w:hAnsi="Cambria Math" w:cstheme="majorBidi"/>
              <w:color w:val="000000" w:themeColor="text1"/>
              <w:sz w:val="22"/>
              <w:shd w:val="clear" w:color="auto" w:fill="FFFFFF"/>
              <w:rPrChange w:id="1091" w:author="Ahmad Mnasra" w:date="2017-01-20T11:23:00Z">
                <w:rPr/>
              </w:rPrChange>
            </w:rPr>
            <m:t>U</m:t>
          </m:r>
          <m:r>
            <m:rPr>
              <m:sty m:val="p"/>
            </m:rPr>
            <w:rPr>
              <w:rFonts w:ascii="Cambria Math" w:hAnsi="Cambria Math" w:cstheme="majorBidi"/>
              <w:color w:val="000000" w:themeColor="text1"/>
              <w:sz w:val="22"/>
              <w:shd w:val="clear" w:color="auto" w:fill="FFFFFF"/>
              <w:rPrChange w:id="1092" w:author="Ahmad Mnasra" w:date="2017-01-20T11:23:00Z">
                <w:rPr/>
              </w:rPrChange>
            </w:rPr>
            <m:t xml:space="preserve"> </m:t>
          </m:r>
          <m:r>
            <w:rPr>
              <w:rFonts w:ascii="Cambria Math" w:hAnsi="Cambria Math" w:cstheme="majorBidi"/>
              <w:color w:val="000000" w:themeColor="text1"/>
              <w:sz w:val="22"/>
              <w:shd w:val="clear" w:color="auto" w:fill="FFFFFF"/>
              <w:rPrChange w:id="1093" w:author="Ahmad Mnasra" w:date="2017-01-20T11:23:00Z">
                <w:rPr/>
              </w:rPrChange>
            </w:rPr>
            <m:t>ChangeParmX</m:t>
          </m:r>
          <m:r>
            <m:rPr>
              <m:sty m:val="p"/>
            </m:rPr>
            <w:rPr>
              <w:rFonts w:ascii="Cambria Math" w:hAnsi="Cambria Math" w:cstheme="majorBidi"/>
              <w:color w:val="000000" w:themeColor="text1"/>
              <w:sz w:val="22"/>
              <w:shd w:val="clear" w:color="auto" w:fill="FFFFFF"/>
              <w:rPrChange w:id="1094" w:author="Ahmad Mnasra" w:date="2017-01-20T11:23:00Z">
                <w:rPr/>
              </w:rPrChange>
            </w:rPr>
            <m:t xml:space="preserve"> )</m:t>
          </m:r>
        </m:oMath>
      </m:oMathPara>
    </w:p>
    <w:p w14:paraId="0251E8EC" w14:textId="0EE192E2" w:rsidR="00DD0D6A" w:rsidRPr="00BD695B" w:rsidDel="00BD695B" w:rsidRDefault="00DD0D6A" w:rsidP="00BD695B">
      <w:pPr>
        <w:pStyle w:val="ae"/>
        <w:numPr>
          <w:ilvl w:val="0"/>
          <w:numId w:val="66"/>
        </w:numPr>
        <w:tabs>
          <w:tab w:val="left" w:pos="360"/>
          <w:tab w:val="left" w:pos="540"/>
        </w:tabs>
        <w:spacing w:after="0" w:line="240" w:lineRule="auto"/>
        <w:ind w:right="0"/>
        <w:jc w:val="left"/>
        <w:rPr>
          <w:del w:id="1095" w:author="Ahmad Mnasra" w:date="2017-01-20T11:25:00Z"/>
          <w:rFonts w:asciiTheme="majorBidi" w:hAnsiTheme="majorBidi" w:cstheme="majorBidi"/>
          <w:color w:val="000000" w:themeColor="text1"/>
          <w:sz w:val="22"/>
          <w:shd w:val="clear" w:color="auto" w:fill="FFFFFF"/>
          <w:rPrChange w:id="1096" w:author="Ahmad Mnasra" w:date="2017-01-20T11:23:00Z">
            <w:rPr>
              <w:del w:id="1097" w:author="Ahmad Mnasra" w:date="2017-01-20T11:25:00Z"/>
            </w:rPr>
          </w:rPrChange>
        </w:rPr>
        <w:pPrChange w:id="1098" w:author="Ahmad Mnasra" w:date="2017-01-20T11:23:00Z">
          <w:pPr>
            <w:pStyle w:val="ae"/>
            <w:numPr>
              <w:numId w:val="58"/>
            </w:numPr>
            <w:spacing w:after="0" w:line="240" w:lineRule="auto"/>
            <w:ind w:left="450" w:right="0" w:hanging="360"/>
            <w:jc w:val="left"/>
          </w:pPr>
        </w:pPrChange>
      </w:pPr>
      <w:r w:rsidRPr="00BD695B">
        <w:rPr>
          <w:rFonts w:asciiTheme="majorBidi" w:hAnsiTheme="majorBidi" w:cstheme="majorBidi"/>
          <w:color w:val="000000" w:themeColor="text1"/>
          <w:sz w:val="22"/>
          <w:shd w:val="clear" w:color="auto" w:fill="FFFFFF"/>
          <w:rPrChange w:id="1099" w:author="Ahmad Mnasra" w:date="2017-01-20T11:23:00Z">
            <w:rPr/>
          </w:rPrChange>
        </w:rPr>
        <w:t xml:space="preserve">If a Parameter </w:t>
      </w:r>
      <w:del w:id="1100" w:author="אלנה רווה" w:date="2017-01-17T12:49:00Z">
        <w:r w:rsidRPr="00BD695B" w:rsidDel="00786F0B">
          <w:rPr>
            <w:rFonts w:asciiTheme="majorBidi" w:hAnsiTheme="majorBidi" w:cstheme="majorBidi"/>
            <w:color w:val="000000" w:themeColor="text1"/>
            <w:sz w:val="22"/>
            <w:shd w:val="clear" w:color="auto" w:fill="FFFFFF"/>
            <w:rPrChange w:id="1101" w:author="Ahmad Mnasra" w:date="2017-01-20T11:23:00Z">
              <w:rPr/>
            </w:rPrChange>
          </w:rPr>
          <w:delText>changes  in</w:delText>
        </w:r>
      </w:del>
      <w:ins w:id="1102" w:author="אלנה רווה" w:date="2017-01-17T12:49:00Z">
        <w:r w:rsidR="00786F0B" w:rsidRPr="00BD695B">
          <w:rPr>
            <w:rFonts w:asciiTheme="majorBidi" w:hAnsiTheme="majorBidi" w:cstheme="majorBidi"/>
            <w:color w:val="000000" w:themeColor="text1"/>
            <w:sz w:val="22"/>
            <w:shd w:val="clear" w:color="auto" w:fill="FFFFFF"/>
            <w:rPrChange w:id="1103" w:author="Ahmad Mnasra" w:date="2017-01-20T11:23:00Z">
              <w:rPr/>
            </w:rPrChange>
          </w:rPr>
          <w:t>changes in</w:t>
        </w:r>
      </w:ins>
      <w:r w:rsidRPr="00BD695B">
        <w:rPr>
          <w:rFonts w:asciiTheme="majorBidi" w:hAnsiTheme="majorBidi" w:cstheme="majorBidi"/>
          <w:color w:val="000000" w:themeColor="text1"/>
          <w:sz w:val="22"/>
          <w:shd w:val="clear" w:color="auto" w:fill="FFFFFF"/>
          <w:rPrChange w:id="1104" w:author="Ahmad Mnasra" w:date="2017-01-20T11:23:00Z">
            <w:rPr/>
          </w:rPrChange>
        </w:rPr>
        <w:t xml:space="preserve"> a specific state the change should be updated wherever the parameter is used.</w:t>
      </w:r>
    </w:p>
    <w:p w14:paraId="4EEC9982" w14:textId="507864A8" w:rsidR="00527DB3" w:rsidRPr="00BD695B" w:rsidDel="00BD695B" w:rsidRDefault="00527DB3" w:rsidP="00BD695B">
      <w:pPr>
        <w:pStyle w:val="ae"/>
        <w:numPr>
          <w:ilvl w:val="0"/>
          <w:numId w:val="66"/>
        </w:numPr>
        <w:tabs>
          <w:tab w:val="left" w:pos="360"/>
          <w:tab w:val="left" w:pos="540"/>
        </w:tabs>
        <w:spacing w:after="0" w:line="240" w:lineRule="auto"/>
        <w:ind w:right="0"/>
        <w:jc w:val="left"/>
        <w:rPr>
          <w:del w:id="1105" w:author="Ahmad Mnasra" w:date="2017-01-20T11:25:00Z"/>
          <w:rFonts w:asciiTheme="majorBidi" w:hAnsiTheme="majorBidi" w:cstheme="majorBidi"/>
          <w:color w:val="000000" w:themeColor="text1"/>
          <w:sz w:val="22"/>
          <w:shd w:val="clear" w:color="auto" w:fill="FFFFFF"/>
          <w:rPrChange w:id="1106" w:author="Ahmad Mnasra" w:date="2017-01-20T11:25:00Z">
            <w:rPr>
              <w:del w:id="1107" w:author="Ahmad Mnasra" w:date="2017-01-20T11:25:00Z"/>
              <w:rFonts w:asciiTheme="majorBidi" w:hAnsiTheme="majorBidi" w:cstheme="majorBidi"/>
              <w:color w:val="auto"/>
              <w:sz w:val="22"/>
            </w:rPr>
          </w:rPrChange>
        </w:rPr>
        <w:pPrChange w:id="1108" w:author="Ahmad Mnasra" w:date="2017-01-20T11:25:00Z">
          <w:pPr>
            <w:pStyle w:val="ae"/>
            <w:spacing w:after="0" w:line="240" w:lineRule="auto"/>
            <w:ind w:left="450" w:right="0" w:firstLine="0"/>
            <w:jc w:val="left"/>
          </w:pPr>
        </w:pPrChange>
      </w:pPr>
    </w:p>
    <w:p w14:paraId="09722B59" w14:textId="6435CD39" w:rsidR="00DD0D6A" w:rsidRDefault="00DD0D6A" w:rsidP="00BD695B">
      <w:pPr>
        <w:pStyle w:val="ae"/>
        <w:tabs>
          <w:tab w:val="left" w:pos="360"/>
          <w:tab w:val="left" w:pos="540"/>
        </w:tabs>
        <w:spacing w:after="0" w:line="240" w:lineRule="auto"/>
        <w:ind w:left="360" w:right="0" w:firstLine="0"/>
        <w:jc w:val="left"/>
        <w:rPr>
          <w:ins w:id="1109" w:author="Ahmad Mnasra" w:date="2017-01-20T11:25:00Z"/>
          <w:rFonts w:asciiTheme="majorBidi" w:hAnsiTheme="majorBidi" w:cstheme="majorBidi"/>
          <w:color w:val="000000" w:themeColor="text1"/>
          <w:sz w:val="22"/>
          <w:shd w:val="clear" w:color="auto" w:fill="FFFFFF"/>
        </w:rPr>
        <w:pPrChange w:id="1110" w:author="Ahmad Mnasra" w:date="2017-01-20T11:25:00Z">
          <w:pPr>
            <w:spacing w:after="0" w:line="240" w:lineRule="auto"/>
            <w:ind w:right="0"/>
            <w:jc w:val="left"/>
          </w:pPr>
        </w:pPrChange>
      </w:pPr>
    </w:p>
    <w:p w14:paraId="7F0EF42C" w14:textId="77777777" w:rsidR="00BD695B" w:rsidRPr="00BD695B" w:rsidRDefault="00BD695B" w:rsidP="00BD695B">
      <w:pPr>
        <w:pStyle w:val="ae"/>
        <w:tabs>
          <w:tab w:val="left" w:pos="360"/>
          <w:tab w:val="left" w:pos="540"/>
        </w:tabs>
        <w:spacing w:after="0" w:line="240" w:lineRule="auto"/>
        <w:ind w:left="360" w:right="0" w:firstLine="0"/>
        <w:jc w:val="left"/>
        <w:rPr>
          <w:rFonts w:asciiTheme="majorBidi" w:hAnsiTheme="majorBidi" w:cstheme="majorBidi"/>
          <w:color w:val="000000" w:themeColor="text1"/>
          <w:sz w:val="22"/>
          <w:shd w:val="clear" w:color="auto" w:fill="FFFFFF"/>
          <w:rPrChange w:id="1111" w:author="Ahmad Mnasra" w:date="2017-01-20T11:23:00Z">
            <w:rPr>
              <w:rFonts w:asciiTheme="majorBidi" w:hAnsiTheme="majorBidi" w:cstheme="majorBidi"/>
              <w:color w:val="auto"/>
              <w:sz w:val="22"/>
            </w:rPr>
          </w:rPrChange>
        </w:rPr>
        <w:pPrChange w:id="1112" w:author="Ahmad Mnasra" w:date="2017-01-20T11:25:00Z">
          <w:pPr>
            <w:spacing w:after="0" w:line="240" w:lineRule="auto"/>
            <w:ind w:right="0"/>
            <w:jc w:val="left"/>
          </w:pPr>
        </w:pPrChange>
      </w:pPr>
    </w:p>
    <w:p w14:paraId="75C4F370" w14:textId="29475589" w:rsidR="00DD0D6A" w:rsidRPr="00BD695B" w:rsidRDefault="00DD0D6A" w:rsidP="00BD695B">
      <w:pPr>
        <w:pStyle w:val="ae"/>
        <w:numPr>
          <w:ilvl w:val="0"/>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Change w:id="1113" w:author="Ahmad Mnasra" w:date="2017-01-20T11:23:00Z">
            <w:rPr>
              <w:b/>
              <w:bCs/>
              <w:sz w:val="24"/>
              <w:szCs w:val="24"/>
            </w:rPr>
          </w:rPrChange>
        </w:rPr>
        <w:pPrChange w:id="1114" w:author="Ahmad Mnasra" w:date="2017-01-20T11:23:00Z">
          <w:pPr>
            <w:pStyle w:val="ae"/>
            <w:numPr>
              <w:numId w:val="58"/>
            </w:numPr>
            <w:spacing w:after="160" w:line="259" w:lineRule="auto"/>
            <w:ind w:left="450" w:right="0" w:hanging="360"/>
            <w:jc w:val="left"/>
          </w:pPr>
        </w:pPrChange>
      </w:pPr>
      <w:r w:rsidRPr="00BD695B">
        <w:rPr>
          <w:rFonts w:asciiTheme="majorBidi" w:hAnsiTheme="majorBidi" w:cstheme="majorBidi"/>
          <w:color w:val="000000" w:themeColor="text1"/>
          <w:sz w:val="22"/>
          <w:shd w:val="clear" w:color="auto" w:fill="FFFFFF"/>
          <w:rPrChange w:id="1115" w:author="Ahmad Mnasra" w:date="2017-01-20T11:23:00Z">
            <w:rPr/>
          </w:rPrChange>
        </w:rPr>
        <w:t xml:space="preserve">All parameters always must be </w:t>
      </w:r>
      <w:r w:rsidR="00CE4220" w:rsidRPr="00BD695B">
        <w:rPr>
          <w:rFonts w:asciiTheme="majorBidi" w:hAnsiTheme="majorBidi" w:cstheme="majorBidi"/>
          <w:color w:val="000000" w:themeColor="text1"/>
          <w:sz w:val="22"/>
          <w:shd w:val="clear" w:color="auto" w:fill="FFFFFF"/>
          <w:rPrChange w:id="1116" w:author="Ahmad Mnasra" w:date="2017-01-20T11:23:00Z">
            <w:rPr/>
          </w:rPrChange>
        </w:rPr>
        <w:t>consistent.</w:t>
      </w:r>
    </w:p>
    <w:p w14:paraId="0F5AC2B8" w14:textId="677EC734" w:rsidR="00DD0D6A" w:rsidRDefault="00CE4220" w:rsidP="00C46DE0">
      <w:pPr>
        <w:spacing w:after="160" w:line="259" w:lineRule="auto"/>
        <w:ind w:left="0" w:right="0" w:firstLine="0"/>
        <w:jc w:val="left"/>
        <w:rPr>
          <w:rFonts w:asciiTheme="majorBidi" w:hAnsiTheme="majorBidi" w:cstheme="majorBidi"/>
          <w:color w:val="auto"/>
          <w:sz w:val="24"/>
          <w:szCs w:val="24"/>
        </w:rPr>
      </w:pPr>
      <w:r>
        <w:rPr>
          <w:rFonts w:asciiTheme="majorBidi" w:hAnsiTheme="majorBidi" w:cstheme="majorBidi"/>
          <w:color w:val="auto"/>
          <w:sz w:val="24"/>
          <w:szCs w:val="24"/>
        </w:rPr>
        <w:t xml:space="preserve">  </w:t>
      </w:r>
    </w:p>
    <w:p w14:paraId="0BA98C1D" w14:textId="77777777" w:rsidR="00C46DE0" w:rsidRDefault="00DD0D6A" w:rsidP="00C46DE0">
      <w:pPr>
        <w:spacing w:after="160" w:line="259" w:lineRule="auto"/>
        <w:ind w:left="0" w:right="0" w:firstLine="0"/>
        <w:jc w:val="left"/>
        <w:rPr>
          <w:rFonts w:asciiTheme="majorBidi" w:hAnsiTheme="majorBidi" w:cstheme="majorBidi"/>
          <w:color w:val="auto"/>
          <w:sz w:val="24"/>
          <w:szCs w:val="24"/>
        </w:rPr>
      </w:pPr>
      <w:r>
        <w:rPr>
          <w:rFonts w:asciiTheme="majorBidi" w:hAnsiTheme="majorBidi" w:cstheme="majorBidi"/>
          <w:color w:val="auto"/>
          <w:sz w:val="24"/>
          <w:szCs w:val="24"/>
        </w:rPr>
        <w:t xml:space="preserve"> </w:t>
      </w:r>
    </w:p>
    <w:p w14:paraId="7C68DEBA" w14:textId="77777777" w:rsidR="00C46DE0" w:rsidRDefault="00C46DE0" w:rsidP="00C46DE0">
      <w:pPr>
        <w:spacing w:after="160" w:line="259" w:lineRule="auto"/>
        <w:ind w:left="0" w:right="0" w:firstLine="0"/>
        <w:jc w:val="left"/>
        <w:rPr>
          <w:rFonts w:asciiTheme="majorBidi" w:hAnsiTheme="majorBidi" w:cstheme="majorBidi"/>
          <w:color w:val="auto"/>
          <w:sz w:val="24"/>
          <w:szCs w:val="24"/>
        </w:rPr>
      </w:pPr>
    </w:p>
    <w:p w14:paraId="4C79CF76" w14:textId="19FB5012" w:rsidR="00BD695B" w:rsidRDefault="00BD695B">
      <w:pPr>
        <w:spacing w:after="160" w:line="259" w:lineRule="auto"/>
        <w:ind w:left="0" w:right="0" w:firstLine="0"/>
        <w:jc w:val="left"/>
        <w:rPr>
          <w:ins w:id="1117" w:author="Ahmad Mnasra" w:date="2017-01-20T11:25:00Z"/>
          <w:rFonts w:asciiTheme="majorBidi" w:hAnsiTheme="majorBidi" w:cstheme="majorBidi"/>
          <w:color w:val="auto"/>
          <w:sz w:val="24"/>
          <w:szCs w:val="24"/>
        </w:rPr>
      </w:pPr>
      <w:ins w:id="1118" w:author="Ahmad Mnasra" w:date="2017-01-20T11:25:00Z">
        <w:r>
          <w:rPr>
            <w:rFonts w:asciiTheme="majorBidi" w:hAnsiTheme="majorBidi" w:cstheme="majorBidi"/>
            <w:color w:val="auto"/>
            <w:sz w:val="24"/>
            <w:szCs w:val="24"/>
          </w:rPr>
          <w:lastRenderedPageBreak/>
          <w:br w:type="page"/>
        </w:r>
      </w:ins>
    </w:p>
    <w:p w14:paraId="593B92C9" w14:textId="77777777" w:rsidR="003764C1" w:rsidRDefault="003764C1" w:rsidP="00C46DE0">
      <w:pPr>
        <w:spacing w:after="160" w:line="259" w:lineRule="auto"/>
        <w:ind w:left="0" w:right="0" w:firstLine="0"/>
        <w:jc w:val="left"/>
        <w:rPr>
          <w:rFonts w:asciiTheme="majorBidi" w:hAnsiTheme="majorBidi" w:cstheme="majorBidi"/>
          <w:color w:val="auto"/>
          <w:sz w:val="24"/>
          <w:szCs w:val="24"/>
        </w:rPr>
      </w:pPr>
    </w:p>
    <w:p w14:paraId="7CE2BFF3" w14:textId="5D9A3671" w:rsidR="000306F2" w:rsidRDefault="00C46DE0" w:rsidP="00452529">
      <w:pPr>
        <w:pStyle w:val="ae"/>
        <w:numPr>
          <w:ilvl w:val="0"/>
          <w:numId w:val="53"/>
        </w:numPr>
        <w:spacing w:before="120" w:after="240" w:line="259" w:lineRule="auto"/>
        <w:ind w:right="0"/>
        <w:jc w:val="left"/>
      </w:pPr>
      <w:commentRangeStart w:id="1119"/>
      <w:r>
        <w:t>Expected Results</w:t>
      </w:r>
      <w:commentRangeEnd w:id="1119"/>
      <w:r w:rsidR="005C6515">
        <w:rPr>
          <w:rStyle w:val="a8"/>
        </w:rPr>
        <w:commentReference w:id="1119"/>
      </w:r>
    </w:p>
    <w:p w14:paraId="02F02D92" w14:textId="67E2FEF2" w:rsidR="00452529" w:rsidRPr="00452529" w:rsidRDefault="00452529" w:rsidP="005C6515">
      <w:pPr>
        <w:spacing w:after="120" w:line="264" w:lineRule="auto"/>
        <w:ind w:left="0" w:right="0" w:firstLine="284"/>
        <w:rPr>
          <w:color w:val="000000" w:themeColor="text1"/>
        </w:rPr>
      </w:pPr>
      <w:r w:rsidRPr="00452529">
        <w:rPr>
          <w:color w:val="000000" w:themeColor="text1"/>
          <w:sz w:val="24"/>
          <w:szCs w:val="24"/>
        </w:rPr>
        <w:t xml:space="preserve">We expect that </w:t>
      </w:r>
      <w:r w:rsidR="005C6515">
        <w:rPr>
          <w:color w:val="000000" w:themeColor="text1"/>
          <w:sz w:val="24"/>
          <w:szCs w:val="24"/>
        </w:rPr>
        <w:t>our</w:t>
      </w:r>
      <w:r w:rsidRPr="00452529">
        <w:rPr>
          <w:color w:val="000000" w:themeColor="text1"/>
          <w:sz w:val="24"/>
          <w:szCs w:val="24"/>
        </w:rPr>
        <w:t xml:space="preserve"> tool will help the system architect</w:t>
      </w:r>
      <w:r w:rsidR="005C6515">
        <w:rPr>
          <w:color w:val="000000" w:themeColor="text1"/>
          <w:sz w:val="24"/>
          <w:szCs w:val="24"/>
        </w:rPr>
        <w:t>:</w:t>
      </w:r>
      <w:r w:rsidRPr="00452529">
        <w:rPr>
          <w:color w:val="000000" w:themeColor="text1"/>
          <w:sz w:val="24"/>
          <w:szCs w:val="24"/>
        </w:rPr>
        <w:t xml:space="preserve"> now he can enter the spec in a visual </w:t>
      </w:r>
      <w:r w:rsidR="005C6515">
        <w:rPr>
          <w:color w:val="000000" w:themeColor="text1"/>
          <w:sz w:val="24"/>
          <w:szCs w:val="24"/>
        </w:rPr>
        <w:t>way</w:t>
      </w:r>
      <w:r w:rsidRPr="00452529">
        <w:rPr>
          <w:color w:val="000000" w:themeColor="text1"/>
          <w:sz w:val="24"/>
          <w:szCs w:val="24"/>
        </w:rPr>
        <w:t xml:space="preserve"> by using our tool instead of writing a document for the spec.</w:t>
      </w:r>
    </w:p>
    <w:p w14:paraId="5310FC20" w14:textId="7F9E7666" w:rsidR="00452529" w:rsidRPr="00452529" w:rsidRDefault="00452529" w:rsidP="008F04ED">
      <w:pPr>
        <w:spacing w:after="120" w:line="264" w:lineRule="auto"/>
        <w:ind w:left="0" w:right="0" w:firstLine="284"/>
        <w:rPr>
          <w:color w:val="000000" w:themeColor="text1"/>
        </w:rPr>
      </w:pPr>
      <w:r w:rsidRPr="00452529">
        <w:rPr>
          <w:color w:val="000000" w:themeColor="text1"/>
          <w:sz w:val="24"/>
          <w:szCs w:val="24"/>
        </w:rPr>
        <w:t>The advantage of our tool</w:t>
      </w:r>
      <w:ins w:id="1120" w:author="אלנה רווה" w:date="2017-01-17T12:50:00Z">
        <w:r w:rsidR="008F04ED">
          <w:rPr>
            <w:color w:val="000000" w:themeColor="text1"/>
            <w:sz w:val="24"/>
            <w:szCs w:val="24"/>
          </w:rPr>
          <w:t xml:space="preserve"> is </w:t>
        </w:r>
      </w:ins>
      <w:del w:id="1121" w:author="אלנה רווה" w:date="2017-01-17T12:50:00Z">
        <w:r w:rsidRPr="00452529" w:rsidDel="008F04ED">
          <w:rPr>
            <w:color w:val="000000" w:themeColor="text1"/>
            <w:sz w:val="24"/>
            <w:szCs w:val="24"/>
          </w:rPr>
          <w:delText>s</w:delText>
        </w:r>
      </w:del>
      <w:r w:rsidRPr="00452529">
        <w:rPr>
          <w:color w:val="000000" w:themeColor="text1"/>
          <w:sz w:val="24"/>
          <w:szCs w:val="24"/>
        </w:rPr>
        <w:t xml:space="preserve"> that it can check the spec without implement the whole </w:t>
      </w:r>
      <w:del w:id="1122" w:author="אלנה רווה" w:date="2017-01-17T12:49:00Z">
        <w:r w:rsidRPr="00452529" w:rsidDel="000A6C70">
          <w:rPr>
            <w:color w:val="000000" w:themeColor="text1"/>
            <w:sz w:val="24"/>
            <w:szCs w:val="24"/>
          </w:rPr>
          <w:delText>code  of</w:delText>
        </w:r>
      </w:del>
      <w:ins w:id="1123" w:author="אלנה רווה" w:date="2017-01-17T12:49:00Z">
        <w:r w:rsidR="000A6C70" w:rsidRPr="00452529">
          <w:rPr>
            <w:color w:val="000000" w:themeColor="text1"/>
            <w:sz w:val="24"/>
            <w:szCs w:val="24"/>
          </w:rPr>
          <w:t>code of</w:t>
        </w:r>
      </w:ins>
      <w:r w:rsidRPr="00452529">
        <w:rPr>
          <w:color w:val="000000" w:themeColor="text1"/>
          <w:sz w:val="24"/>
          <w:szCs w:val="24"/>
        </w:rPr>
        <w:t xml:space="preserve"> </w:t>
      </w:r>
      <w:del w:id="1124" w:author="אלנה רווה" w:date="2017-01-17T12:49:00Z">
        <w:r w:rsidRPr="00452529" w:rsidDel="008F04ED">
          <w:rPr>
            <w:color w:val="000000" w:themeColor="text1"/>
            <w:sz w:val="24"/>
            <w:szCs w:val="24"/>
          </w:rPr>
          <w:delText>an  application</w:delText>
        </w:r>
      </w:del>
      <w:ins w:id="1125" w:author="אלנה רווה" w:date="2017-01-17T12:49:00Z">
        <w:r w:rsidR="008F04ED" w:rsidRPr="00452529">
          <w:rPr>
            <w:color w:val="000000" w:themeColor="text1"/>
            <w:sz w:val="24"/>
            <w:szCs w:val="24"/>
          </w:rPr>
          <w:t>an application</w:t>
        </w:r>
      </w:ins>
      <w:r w:rsidRPr="00452529">
        <w:rPr>
          <w:color w:val="000000" w:themeColor="text1"/>
          <w:sz w:val="24"/>
          <w:szCs w:val="24"/>
        </w:rPr>
        <w:t xml:space="preserve">, what can </w:t>
      </w:r>
      <w:del w:id="1126" w:author="אלנה רווה" w:date="2017-01-17T12:49:00Z">
        <w:r w:rsidRPr="00452529" w:rsidDel="008F04ED">
          <w:rPr>
            <w:color w:val="000000" w:themeColor="text1"/>
            <w:sz w:val="24"/>
            <w:szCs w:val="24"/>
          </w:rPr>
          <w:delText>Reduce</w:delText>
        </w:r>
      </w:del>
      <w:ins w:id="1127" w:author="אלנה רווה" w:date="2017-01-17T12:49:00Z">
        <w:r w:rsidR="008F04ED" w:rsidRPr="00452529">
          <w:rPr>
            <w:color w:val="000000" w:themeColor="text1"/>
            <w:sz w:val="24"/>
            <w:szCs w:val="24"/>
          </w:rPr>
          <w:t>reduce</w:t>
        </w:r>
      </w:ins>
      <w:r w:rsidRPr="00452529">
        <w:rPr>
          <w:color w:val="000000" w:themeColor="text1"/>
          <w:sz w:val="24"/>
          <w:szCs w:val="24"/>
        </w:rPr>
        <w:t xml:space="preserve"> time and efforts of error detection.</w:t>
      </w:r>
    </w:p>
    <w:p w14:paraId="4DA53969" w14:textId="27E663B7" w:rsidR="00452529" w:rsidRPr="00452529" w:rsidRDefault="00452529" w:rsidP="007D41AA">
      <w:pPr>
        <w:spacing w:after="120" w:line="264" w:lineRule="auto"/>
        <w:ind w:left="0" w:right="0" w:firstLine="284"/>
        <w:rPr>
          <w:color w:val="000000" w:themeColor="text1"/>
        </w:rPr>
      </w:pPr>
      <w:r w:rsidRPr="00452529">
        <w:rPr>
          <w:color w:val="000000" w:themeColor="text1"/>
          <w:sz w:val="24"/>
          <w:szCs w:val="24"/>
        </w:rPr>
        <w:t>The architect add</w:t>
      </w:r>
      <w:r w:rsidR="005C6515">
        <w:rPr>
          <w:color w:val="000000" w:themeColor="text1"/>
          <w:sz w:val="24"/>
          <w:szCs w:val="24"/>
        </w:rPr>
        <w:t>s</w:t>
      </w:r>
      <w:r w:rsidRPr="00452529">
        <w:rPr>
          <w:color w:val="000000" w:themeColor="text1"/>
          <w:sz w:val="24"/>
          <w:szCs w:val="24"/>
        </w:rPr>
        <w:t xml:space="preserve"> all the elements that will appear in a real application and he define</w:t>
      </w:r>
      <w:r w:rsidR="005C6515">
        <w:rPr>
          <w:color w:val="000000" w:themeColor="text1"/>
          <w:sz w:val="24"/>
          <w:szCs w:val="24"/>
        </w:rPr>
        <w:t>s</w:t>
      </w:r>
      <w:r w:rsidRPr="00452529">
        <w:rPr>
          <w:color w:val="000000" w:themeColor="text1"/>
          <w:sz w:val="24"/>
          <w:szCs w:val="24"/>
        </w:rPr>
        <w:t xml:space="preserve"> conditions and actions for every element</w:t>
      </w:r>
      <w:r w:rsidR="005C6515">
        <w:rPr>
          <w:color w:val="000000" w:themeColor="text1"/>
          <w:sz w:val="24"/>
          <w:szCs w:val="24"/>
        </w:rPr>
        <w:t>. T</w:t>
      </w:r>
      <w:r w:rsidRPr="00452529">
        <w:rPr>
          <w:color w:val="000000" w:themeColor="text1"/>
          <w:sz w:val="24"/>
          <w:szCs w:val="24"/>
        </w:rPr>
        <w:t>hen, he choose</w:t>
      </w:r>
      <w:r w:rsidR="007D41AA">
        <w:rPr>
          <w:color w:val="000000" w:themeColor="text1"/>
          <w:sz w:val="24"/>
          <w:szCs w:val="24"/>
        </w:rPr>
        <w:t>s</w:t>
      </w:r>
      <w:r w:rsidRPr="00452529">
        <w:rPr>
          <w:color w:val="000000" w:themeColor="text1"/>
          <w:sz w:val="24"/>
          <w:szCs w:val="24"/>
        </w:rPr>
        <w:t xml:space="preserve"> from the requirement list a set of requirement</w:t>
      </w:r>
      <w:r w:rsidR="007D41AA">
        <w:rPr>
          <w:color w:val="000000" w:themeColor="text1"/>
          <w:sz w:val="24"/>
          <w:szCs w:val="24"/>
        </w:rPr>
        <w:t>s</w:t>
      </w:r>
      <w:r w:rsidRPr="00452529">
        <w:rPr>
          <w:color w:val="000000" w:themeColor="text1"/>
          <w:sz w:val="24"/>
          <w:szCs w:val="24"/>
        </w:rPr>
        <w:t>. In last step he run</w:t>
      </w:r>
      <w:r w:rsidR="007D41AA">
        <w:rPr>
          <w:color w:val="000000" w:themeColor="text1"/>
          <w:sz w:val="24"/>
          <w:szCs w:val="24"/>
        </w:rPr>
        <w:t>s</w:t>
      </w:r>
      <w:r w:rsidRPr="00452529">
        <w:rPr>
          <w:color w:val="000000" w:themeColor="text1"/>
          <w:sz w:val="24"/>
          <w:szCs w:val="24"/>
        </w:rPr>
        <w:t xml:space="preserve"> verification using </w:t>
      </w:r>
      <w:del w:id="1128" w:author="adm" w:date="2017-01-19T09:00:00Z">
        <w:r w:rsidRPr="00452529" w:rsidDel="003F5ADE">
          <w:rPr>
            <w:color w:val="000000" w:themeColor="text1"/>
            <w:sz w:val="24"/>
            <w:szCs w:val="24"/>
          </w:rPr>
          <w:delText>SPIN</w:delText>
        </w:r>
      </w:del>
      <w:ins w:id="1129" w:author="adm" w:date="2017-01-19T09:00:00Z">
        <w:r w:rsidR="003F5ADE">
          <w:rPr>
            <w:color w:val="000000" w:themeColor="text1"/>
            <w:sz w:val="24"/>
            <w:szCs w:val="24"/>
          </w:rPr>
          <w:t>SPIN</w:t>
        </w:r>
      </w:ins>
      <w:r w:rsidRPr="00452529">
        <w:rPr>
          <w:color w:val="000000" w:themeColor="text1"/>
          <w:sz w:val="23"/>
          <w:szCs w:val="23"/>
          <w:highlight w:val="white"/>
        </w:rPr>
        <w:t xml:space="preserve">. </w:t>
      </w:r>
      <w:commentRangeStart w:id="1130"/>
      <w:r w:rsidRPr="007D41AA">
        <w:rPr>
          <w:color w:val="000000" w:themeColor="text1"/>
          <w:sz w:val="24"/>
          <w:szCs w:val="24"/>
          <w:highlight w:val="white"/>
        </w:rPr>
        <w:t xml:space="preserve">That is, </w:t>
      </w:r>
      <w:r w:rsidRPr="007D41AA">
        <w:rPr>
          <w:color w:val="000000" w:themeColor="text1"/>
          <w:sz w:val="24"/>
          <w:szCs w:val="24"/>
        </w:rPr>
        <w:t>the system behaves in a way violating the requirement</w:t>
      </w:r>
      <w:r w:rsidRPr="007D41AA">
        <w:rPr>
          <w:color w:val="000000" w:themeColor="text1"/>
          <w:sz w:val="24"/>
          <w:szCs w:val="24"/>
          <w:highlight w:val="white"/>
        </w:rPr>
        <w:t xml:space="preserve"> being checked, </w:t>
      </w:r>
      <w:del w:id="1131" w:author="אלנה רווה" w:date="2017-01-17T12:50:00Z">
        <w:r w:rsidRPr="007D41AA" w:rsidDel="003E5150">
          <w:rPr>
            <w:color w:val="000000" w:themeColor="text1"/>
            <w:sz w:val="24"/>
            <w:szCs w:val="24"/>
            <w:highlight w:val="white"/>
          </w:rPr>
          <w:delText>then</w:delText>
        </w:r>
      </w:del>
      <w:ins w:id="1132" w:author="אלנה רווה" w:date="2017-01-17T12:50:00Z">
        <w:r w:rsidR="003E5150" w:rsidRPr="007D41AA">
          <w:rPr>
            <w:color w:val="000000" w:themeColor="text1"/>
            <w:sz w:val="24"/>
            <w:szCs w:val="24"/>
            <w:highlight w:val="white"/>
          </w:rPr>
          <w:t>and then</w:t>
        </w:r>
      </w:ins>
      <w:r w:rsidRPr="007D41AA">
        <w:rPr>
          <w:color w:val="000000" w:themeColor="text1"/>
          <w:sz w:val="24"/>
          <w:szCs w:val="24"/>
          <w:highlight w:val="white"/>
        </w:rPr>
        <w:t xml:space="preserve"> the erroneous behavior will be reported by returning a path representing the false behavior. Otherwise, if no counter-ex</w:t>
      </w:r>
      <w:r w:rsidRPr="00452529">
        <w:rPr>
          <w:color w:val="000000" w:themeColor="text1"/>
          <w:sz w:val="23"/>
          <w:szCs w:val="23"/>
          <w:highlight w:val="white"/>
        </w:rPr>
        <w:t xml:space="preserve">ample was found, it will be considered that the spec satisfies the </w:t>
      </w:r>
      <w:r w:rsidRPr="00452529">
        <w:rPr>
          <w:color w:val="000000" w:themeColor="text1"/>
          <w:sz w:val="24"/>
          <w:szCs w:val="24"/>
        </w:rPr>
        <w:t>requirement</w:t>
      </w:r>
      <w:commentRangeEnd w:id="1130"/>
      <w:r w:rsidR="007D41AA">
        <w:rPr>
          <w:rStyle w:val="a8"/>
        </w:rPr>
        <w:commentReference w:id="1130"/>
      </w:r>
    </w:p>
    <w:p w14:paraId="56983D32" w14:textId="446B3EFE" w:rsidR="00452529" w:rsidRPr="00452529" w:rsidRDefault="00452529" w:rsidP="007D41AA">
      <w:pPr>
        <w:spacing w:after="120" w:line="264" w:lineRule="auto"/>
        <w:ind w:left="0" w:right="0" w:firstLine="284"/>
        <w:rPr>
          <w:color w:val="000000" w:themeColor="text1"/>
        </w:rPr>
      </w:pPr>
      <w:r w:rsidRPr="00452529">
        <w:rPr>
          <w:color w:val="000000" w:themeColor="text1"/>
          <w:sz w:val="24"/>
          <w:szCs w:val="24"/>
        </w:rPr>
        <w:t>We took a spec of real application called "</w:t>
      </w:r>
      <w:del w:id="1133" w:author="אלנה רווה" w:date="2017-01-17T12:46:00Z">
        <w:r w:rsidRPr="00452529" w:rsidDel="00931A90">
          <w:rPr>
            <w:color w:val="000000" w:themeColor="text1"/>
            <w:sz w:val="24"/>
            <w:szCs w:val="24"/>
          </w:rPr>
          <w:delText>Bopo</w:delText>
        </w:r>
      </w:del>
      <w:ins w:id="1134" w:author="אלנה רווה" w:date="2017-01-17T12:46:00Z">
        <w:r w:rsidR="00931A90">
          <w:rPr>
            <w:color w:val="000000" w:themeColor="text1"/>
            <w:sz w:val="24"/>
            <w:szCs w:val="24"/>
          </w:rPr>
          <w:t>BoPo</w:t>
        </w:r>
      </w:ins>
      <w:r w:rsidRPr="00452529">
        <w:rPr>
          <w:color w:val="000000" w:themeColor="text1"/>
          <w:sz w:val="24"/>
          <w:szCs w:val="24"/>
        </w:rPr>
        <w:t>" that was written in a traditional way by using word document</w:t>
      </w:r>
      <w:r w:rsidR="007D41AA">
        <w:rPr>
          <w:color w:val="000000" w:themeColor="text1"/>
          <w:sz w:val="24"/>
          <w:szCs w:val="24"/>
        </w:rPr>
        <w:t xml:space="preserve"> i</w:t>
      </w:r>
      <w:r w:rsidRPr="00452529">
        <w:rPr>
          <w:color w:val="000000" w:themeColor="text1"/>
          <w:sz w:val="24"/>
          <w:szCs w:val="24"/>
        </w:rPr>
        <w:t xml:space="preserve">n order to prove that our tool is </w:t>
      </w:r>
      <w:r w:rsidR="007D41AA">
        <w:rPr>
          <w:color w:val="000000" w:themeColor="text1"/>
          <w:sz w:val="24"/>
          <w:szCs w:val="24"/>
        </w:rPr>
        <w:t>usable.</w:t>
      </w:r>
    </w:p>
    <w:p w14:paraId="2E8F3565" w14:textId="27B11121" w:rsidR="00DD0D6A" w:rsidRPr="000306F2" w:rsidRDefault="00DD0D6A" w:rsidP="00A168FB">
      <w:pPr>
        <w:spacing w:after="160" w:line="259" w:lineRule="auto"/>
        <w:ind w:left="0" w:right="0" w:firstLine="0"/>
        <w:jc w:val="left"/>
        <w:rPr>
          <w:rFonts w:asciiTheme="majorBidi" w:hAnsiTheme="majorBidi" w:cstheme="majorBidi"/>
          <w:color w:val="auto"/>
          <w:sz w:val="24"/>
          <w:szCs w:val="24"/>
        </w:rPr>
      </w:pPr>
      <w:r w:rsidRPr="000306F2">
        <w:rPr>
          <w:rFonts w:asciiTheme="majorBidi" w:hAnsiTheme="majorBidi" w:cstheme="majorBidi"/>
          <w:color w:val="auto"/>
          <w:sz w:val="24"/>
          <w:szCs w:val="24"/>
        </w:rPr>
        <w:br w:type="page"/>
      </w:r>
    </w:p>
    <w:p w14:paraId="4696C451" w14:textId="5E8F7F72" w:rsidR="00E47F0D" w:rsidRDefault="00E47F0D" w:rsidP="00E47F0D">
      <w:pPr>
        <w:pStyle w:val="a3"/>
        <w:numPr>
          <w:ilvl w:val="0"/>
          <w:numId w:val="53"/>
        </w:numPr>
        <w:bidi w:val="0"/>
        <w:spacing w:before="240" w:after="120" w:line="264" w:lineRule="auto"/>
        <w:ind w:left="357" w:hanging="357"/>
        <w:jc w:val="both"/>
        <w:rPr>
          <w:rFonts w:asciiTheme="majorBidi" w:hAnsiTheme="majorBidi" w:cstheme="majorBidi"/>
          <w:b/>
          <w:bCs/>
          <w:sz w:val="24"/>
          <w:szCs w:val="24"/>
        </w:rPr>
      </w:pPr>
      <w:r w:rsidRPr="00EE4564">
        <w:rPr>
          <w:rFonts w:asciiTheme="majorBidi" w:hAnsiTheme="majorBidi" w:cstheme="majorBidi"/>
          <w:b/>
          <w:bCs/>
          <w:sz w:val="24"/>
          <w:szCs w:val="24"/>
        </w:rPr>
        <w:lastRenderedPageBreak/>
        <w:t>PRELIMINARY SOFTWARE ENGINEERING DOCUMENTS</w:t>
      </w:r>
    </w:p>
    <w:p w14:paraId="449F5DBB" w14:textId="28FC8453" w:rsidR="000F78A3" w:rsidRPr="00E47F0D" w:rsidRDefault="00F54744" w:rsidP="00371F9A">
      <w:pPr>
        <w:pStyle w:val="a3"/>
        <w:numPr>
          <w:ilvl w:val="1"/>
          <w:numId w:val="64"/>
        </w:numPr>
        <w:bidi w:val="0"/>
        <w:spacing w:before="240" w:after="120" w:line="264" w:lineRule="auto"/>
        <w:jc w:val="both"/>
        <w:rPr>
          <w:rFonts w:asciiTheme="majorBidi" w:hAnsiTheme="majorBidi" w:cstheme="majorBidi"/>
          <w:b/>
          <w:bCs/>
          <w:sz w:val="24"/>
          <w:szCs w:val="24"/>
        </w:rPr>
      </w:pPr>
      <w:ins w:id="1135" w:author="adm" w:date="2017-01-18T18:40:00Z">
        <w:r w:rsidRPr="00371F9A">
          <w:rPr>
            <w:rFonts w:asciiTheme="majorBidi" w:hAnsiTheme="majorBidi" w:cstheme="majorBidi"/>
            <w:b/>
            <w:bCs/>
            <w:noProof/>
            <w:lang w:bidi="ar-SA"/>
          </w:rPr>
          <w:drawing>
            <wp:anchor distT="0" distB="0" distL="114300" distR="114300" simplePos="0" relativeHeight="251682816" behindDoc="0" locked="0" layoutInCell="1" allowOverlap="1" wp14:anchorId="07BE90C6" wp14:editId="4A290514">
              <wp:simplePos x="0" y="0"/>
              <wp:positionH relativeFrom="column">
                <wp:posOffset>-337185</wp:posOffset>
              </wp:positionH>
              <wp:positionV relativeFrom="paragraph">
                <wp:posOffset>414020</wp:posOffset>
              </wp:positionV>
              <wp:extent cx="6329680" cy="8145145"/>
              <wp:effectExtent l="0" t="0" r="0" b="8255"/>
              <wp:wrapSquare wrapText="bothSides"/>
              <wp:docPr id="64" name="Picture 64" descr="C:\Users\204582555\Downloads\finalproject-master\UML\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204582555\Downloads\finalproject-master\UML\Use Case Diagram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29680" cy="814514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E47F0D" w:rsidRPr="00E47F0D">
        <w:rPr>
          <w:rFonts w:asciiTheme="majorBidi" w:hAnsiTheme="majorBidi" w:cstheme="majorBidi"/>
          <w:b/>
          <w:bCs/>
        </w:rPr>
        <w:t>Requirements (</w:t>
      </w:r>
      <w:commentRangeStart w:id="1136"/>
      <w:r w:rsidR="00E47F0D" w:rsidRPr="00E47F0D">
        <w:rPr>
          <w:rFonts w:asciiTheme="majorBidi" w:hAnsiTheme="majorBidi" w:cstheme="majorBidi"/>
          <w:b/>
          <w:bCs/>
        </w:rPr>
        <w:t>Use Case</w:t>
      </w:r>
      <w:r w:rsidR="00925DDD">
        <w:rPr>
          <w:rFonts w:asciiTheme="majorBidi" w:hAnsiTheme="majorBidi" w:cstheme="majorBidi"/>
          <w:b/>
          <w:bCs/>
        </w:rPr>
        <w:t xml:space="preserve"> diagram</w:t>
      </w:r>
      <w:commentRangeEnd w:id="1136"/>
      <w:r w:rsidR="00925DDD">
        <w:rPr>
          <w:rStyle w:val="a8"/>
          <w:rFonts w:ascii="Times New Roman" w:hAnsi="Times New Roman" w:cs="Times New Roman"/>
          <w:color w:val="000000"/>
        </w:rPr>
        <w:commentReference w:id="1136"/>
      </w:r>
      <w:r w:rsidR="00E47F0D" w:rsidRPr="00E47F0D">
        <w:rPr>
          <w:rFonts w:asciiTheme="majorBidi" w:hAnsiTheme="majorBidi" w:cstheme="majorBidi"/>
          <w:b/>
          <w:bCs/>
        </w:rPr>
        <w:t xml:space="preserve">) </w:t>
      </w:r>
    </w:p>
    <w:p w14:paraId="7C28DD5B" w14:textId="7363E82E" w:rsidR="00E47F0D" w:rsidRPr="00E47F0D" w:rsidRDefault="00E47F0D" w:rsidP="00E47F0D">
      <w:pPr>
        <w:pStyle w:val="a3"/>
        <w:bidi w:val="0"/>
        <w:spacing w:before="240" w:after="120" w:line="264" w:lineRule="auto"/>
        <w:ind w:left="360"/>
        <w:jc w:val="both"/>
        <w:rPr>
          <w:rFonts w:asciiTheme="majorBidi" w:hAnsiTheme="majorBidi" w:cstheme="majorBidi"/>
          <w:b/>
          <w:bCs/>
          <w:sz w:val="24"/>
          <w:szCs w:val="24"/>
        </w:rPr>
      </w:pPr>
      <w:del w:id="1137" w:author="adm" w:date="2017-01-18T18:31:00Z">
        <w:r w:rsidDel="00371F9A">
          <w:rPr>
            <w:rFonts w:asciiTheme="majorBidi" w:hAnsiTheme="majorBidi" w:cstheme="majorBidi"/>
            <w:noProof/>
            <w:sz w:val="24"/>
            <w:szCs w:val="24"/>
            <w:lang w:bidi="ar-SA"/>
          </w:rPr>
          <w:lastRenderedPageBreak/>
          <w:drawing>
            <wp:anchor distT="0" distB="0" distL="114300" distR="114300" simplePos="0" relativeHeight="251677696" behindDoc="1" locked="0" layoutInCell="1" allowOverlap="1" wp14:anchorId="4978F016" wp14:editId="6E934000">
              <wp:simplePos x="0" y="0"/>
              <wp:positionH relativeFrom="margin">
                <wp:align>center</wp:align>
              </wp:positionH>
              <wp:positionV relativeFrom="paragraph">
                <wp:posOffset>437515</wp:posOffset>
              </wp:positionV>
              <wp:extent cx="7124065" cy="6915785"/>
              <wp:effectExtent l="0" t="0" r="635" b="0"/>
              <wp:wrapSquare wrapText="bothSides"/>
              <wp:docPr id="4" name="Picture 4" descr="Use Cas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 Case Diagram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24065" cy="6915785"/>
                      </a:xfrm>
                      <a:prstGeom prst="rect">
                        <a:avLst/>
                      </a:prstGeom>
                      <a:noFill/>
                    </pic:spPr>
                  </pic:pic>
                </a:graphicData>
              </a:graphic>
              <wp14:sizeRelH relativeFrom="page">
                <wp14:pctWidth>0</wp14:pctWidth>
              </wp14:sizeRelH>
              <wp14:sizeRelV relativeFrom="page">
                <wp14:pctHeight>0</wp14:pctHeight>
              </wp14:sizeRelV>
            </wp:anchor>
          </w:drawing>
        </w:r>
      </w:del>
      <w:ins w:id="1138" w:author="adm" w:date="2017-01-18T18:31:00Z">
        <w:r w:rsidR="00371F9A" w:rsidRPr="00371F9A">
          <w:rPr>
            <w:rFonts w:ascii="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ins>
    </w:p>
    <w:p w14:paraId="3FB6EC3A" w14:textId="5B702EE0" w:rsidR="009E2855" w:rsidDel="00371F9A" w:rsidRDefault="009E2855" w:rsidP="009E2855">
      <w:pPr>
        <w:spacing w:line="240" w:lineRule="auto"/>
        <w:ind w:right="120" w:firstLine="0"/>
        <w:jc w:val="left"/>
        <w:rPr>
          <w:del w:id="1139" w:author="adm" w:date="2017-01-18T18:31:00Z"/>
          <w:rFonts w:asciiTheme="majorBidi" w:hAnsiTheme="majorBidi" w:cstheme="majorBidi"/>
          <w:color w:val="auto"/>
          <w:sz w:val="24"/>
          <w:szCs w:val="24"/>
        </w:rPr>
      </w:pPr>
    </w:p>
    <w:p w14:paraId="20424DEE" w14:textId="25807EAB" w:rsidR="009E2855" w:rsidDel="00371F9A" w:rsidRDefault="009E2855" w:rsidP="009E2855">
      <w:pPr>
        <w:spacing w:line="240" w:lineRule="auto"/>
        <w:ind w:right="120" w:firstLine="0"/>
        <w:jc w:val="left"/>
        <w:rPr>
          <w:del w:id="1140" w:author="adm" w:date="2017-01-18T18:31:00Z"/>
          <w:rFonts w:asciiTheme="majorBidi" w:hAnsiTheme="majorBidi" w:cstheme="majorBidi"/>
          <w:color w:val="auto"/>
          <w:sz w:val="24"/>
          <w:szCs w:val="24"/>
        </w:rPr>
      </w:pPr>
    </w:p>
    <w:p w14:paraId="2061EEB1" w14:textId="5E01EA93" w:rsidR="009E2855" w:rsidDel="00371F9A" w:rsidRDefault="009E2855" w:rsidP="009E2855">
      <w:pPr>
        <w:spacing w:line="240" w:lineRule="auto"/>
        <w:ind w:right="120" w:firstLine="0"/>
        <w:jc w:val="left"/>
        <w:rPr>
          <w:del w:id="1141" w:author="adm" w:date="2017-01-18T18:31:00Z"/>
          <w:rFonts w:asciiTheme="majorBidi" w:hAnsiTheme="majorBidi" w:cstheme="majorBidi"/>
          <w:color w:val="auto"/>
          <w:sz w:val="24"/>
          <w:szCs w:val="24"/>
        </w:rPr>
      </w:pPr>
    </w:p>
    <w:p w14:paraId="6C5DE24E" w14:textId="73759B10" w:rsidR="009E2855" w:rsidDel="00371F9A" w:rsidRDefault="009E2855" w:rsidP="009E2855">
      <w:pPr>
        <w:spacing w:line="240" w:lineRule="auto"/>
        <w:ind w:right="120" w:firstLine="0"/>
        <w:jc w:val="left"/>
        <w:rPr>
          <w:del w:id="1142" w:author="adm" w:date="2017-01-18T18:31:00Z"/>
          <w:rFonts w:asciiTheme="majorBidi" w:hAnsiTheme="majorBidi" w:cstheme="majorBidi"/>
          <w:color w:val="auto"/>
          <w:sz w:val="24"/>
          <w:szCs w:val="24"/>
        </w:rPr>
      </w:pPr>
    </w:p>
    <w:p w14:paraId="4862F695" w14:textId="7A253D0B" w:rsidR="009E2855" w:rsidDel="00371F9A" w:rsidRDefault="009E2855">
      <w:pPr>
        <w:spacing w:line="240" w:lineRule="auto"/>
        <w:ind w:left="0" w:right="120" w:firstLine="0"/>
        <w:jc w:val="left"/>
        <w:rPr>
          <w:del w:id="1143" w:author="adm" w:date="2017-01-18T18:31:00Z"/>
          <w:rFonts w:asciiTheme="majorBidi" w:hAnsiTheme="majorBidi" w:cstheme="majorBidi"/>
          <w:color w:val="auto"/>
          <w:sz w:val="24"/>
          <w:szCs w:val="24"/>
        </w:rPr>
        <w:pPrChange w:id="1144" w:author="adm" w:date="2017-01-18T18:31:00Z">
          <w:pPr>
            <w:spacing w:line="240" w:lineRule="auto"/>
            <w:ind w:right="120" w:firstLine="0"/>
            <w:jc w:val="left"/>
          </w:pPr>
        </w:pPrChange>
      </w:pPr>
    </w:p>
    <w:p w14:paraId="338D1927" w14:textId="03420662" w:rsidR="009E2855" w:rsidRDefault="009E2855" w:rsidP="009E2855">
      <w:pPr>
        <w:pStyle w:val="a3"/>
        <w:numPr>
          <w:ilvl w:val="1"/>
          <w:numId w:val="64"/>
        </w:numPr>
        <w:bidi w:val="0"/>
        <w:spacing w:before="240" w:after="120" w:line="264" w:lineRule="auto"/>
        <w:ind w:left="360"/>
        <w:jc w:val="both"/>
        <w:rPr>
          <w:rFonts w:asciiTheme="majorBidi" w:hAnsiTheme="majorBidi" w:cstheme="majorBidi"/>
          <w:b/>
          <w:bCs/>
        </w:rPr>
      </w:pPr>
      <w:r>
        <w:rPr>
          <w:rFonts w:asciiTheme="majorBidi" w:hAnsiTheme="majorBidi" w:cstheme="majorBidi"/>
          <w:b/>
          <w:bCs/>
        </w:rPr>
        <w:t>D</w:t>
      </w:r>
      <w:r w:rsidRPr="00EE4564">
        <w:rPr>
          <w:rFonts w:asciiTheme="majorBidi" w:hAnsiTheme="majorBidi" w:cstheme="majorBidi"/>
          <w:b/>
          <w:bCs/>
        </w:rPr>
        <w:t>esign (GUI, UML Diagrams)</w:t>
      </w:r>
    </w:p>
    <w:p w14:paraId="470AB699" w14:textId="7F361766" w:rsidR="009E2855" w:rsidRDefault="00660E6B" w:rsidP="009E2855">
      <w:pPr>
        <w:pStyle w:val="a3"/>
        <w:bidi w:val="0"/>
        <w:spacing w:before="240" w:after="120" w:line="264" w:lineRule="auto"/>
        <w:jc w:val="both"/>
        <w:rPr>
          <w:ins w:id="1145" w:author="Ahmad Mnasra" w:date="2017-01-20T13:13:00Z"/>
          <w:rFonts w:asciiTheme="majorBidi" w:hAnsiTheme="majorBidi" w:cstheme="majorBidi"/>
          <w:b/>
          <w:bCs/>
        </w:rPr>
      </w:pPr>
      <w:r>
        <w:rPr>
          <w:noProof/>
          <w:lang w:bidi="ar-SA"/>
        </w:rPr>
        <w:drawing>
          <wp:anchor distT="0" distB="0" distL="114300" distR="114300" simplePos="0" relativeHeight="251688960" behindDoc="0" locked="0" layoutInCell="1" allowOverlap="1" wp14:anchorId="72263A05" wp14:editId="733BD59D">
            <wp:simplePos x="0" y="0"/>
            <wp:positionH relativeFrom="column">
              <wp:posOffset>2821940</wp:posOffset>
            </wp:positionH>
            <wp:positionV relativeFrom="paragraph">
              <wp:posOffset>432435</wp:posOffset>
            </wp:positionV>
            <wp:extent cx="3723640" cy="2491740"/>
            <wp:effectExtent l="0" t="0" r="0" b="3810"/>
            <wp:wrapSquare wrapText="bothSides"/>
            <wp:docPr id="29" name="תמונה 29" descr="C:\Users\Abu Nawaf\AppData\Local\Microsoft\Windows\INetCacheContent.Word\06verfiysettingrequir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u Nawaf\AppData\Local\Microsoft\Windows\INetCacheContent.Word\06verfiysettingrequirme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23640" cy="2491740"/>
                    </a:xfrm>
                    <a:prstGeom prst="rect">
                      <a:avLst/>
                    </a:prstGeom>
                    <a:noFill/>
                    <a:ln>
                      <a:noFill/>
                    </a:ln>
                  </pic:spPr>
                </pic:pic>
              </a:graphicData>
            </a:graphic>
            <wp14:sizeRelH relativeFrom="page">
              <wp14:pctWidth>0</wp14:pctWidth>
            </wp14:sizeRelH>
            <wp14:sizeRelV relativeFrom="page">
              <wp14:pctHeight>0</wp14:pctHeight>
            </wp14:sizeRelV>
          </wp:anchor>
        </w:drawing>
      </w:r>
      <w:ins w:id="1146" w:author="Ahmad Mnasra" w:date="2017-01-20T13:13:00Z">
        <w:r>
          <w:rPr>
            <w:noProof/>
            <w:lang w:bidi="ar-SA"/>
          </w:rPr>
          <w:drawing>
            <wp:anchor distT="0" distB="0" distL="114300" distR="114300" simplePos="0" relativeHeight="251685888" behindDoc="0" locked="0" layoutInCell="1" allowOverlap="1" wp14:anchorId="06791B48" wp14:editId="10844142">
              <wp:simplePos x="0" y="0"/>
              <wp:positionH relativeFrom="column">
                <wp:posOffset>-359410</wp:posOffset>
              </wp:positionH>
              <wp:positionV relativeFrom="paragraph">
                <wp:posOffset>422910</wp:posOffset>
              </wp:positionV>
              <wp:extent cx="3105150" cy="2501265"/>
              <wp:effectExtent l="0" t="0" r="0" b="0"/>
              <wp:wrapSquare wrapText="bothSides"/>
              <wp:docPr id="69" name="תמונה 4" descr="C:\Users\Abu Nawaf\AppData\Local\Microsoft\Windows\INetCacheContent.Word\01mainscreen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u Nawaf\AppData\Local\Microsoft\Windows\INetCacheContent.Word\01mainscreenGUI.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05150" cy="2501265"/>
                      </a:xfrm>
                      <a:prstGeom prst="rect">
                        <a:avLst/>
                      </a:prstGeom>
                      <a:noFill/>
                      <a:ln>
                        <a:noFill/>
                      </a:ln>
                    </pic:spPr>
                  </pic:pic>
                </a:graphicData>
              </a:graphic>
              <wp14:sizeRelH relativeFrom="page">
                <wp14:pctWidth>0</wp14:pctWidth>
              </wp14:sizeRelH>
              <wp14:sizeRelV relativeFrom="page">
                <wp14:pctHeight>0</wp14:pctHeight>
              </wp14:sizeRelV>
            </wp:anchor>
          </w:drawing>
        </w:r>
      </w:ins>
      <w:del w:id="1147" w:author="adm" w:date="2017-01-18T18:15:00Z">
        <w:r w:rsidR="009E2855" w:rsidRPr="00EE4564" w:rsidDel="00D671C9">
          <w:rPr>
            <w:rFonts w:asciiTheme="majorBidi" w:hAnsiTheme="majorBidi" w:cstheme="majorBidi"/>
            <w:b/>
            <w:bCs/>
          </w:rPr>
          <w:delText>GUI</w:delText>
        </w:r>
        <w:r w:rsidR="009E2855" w:rsidDel="00D671C9">
          <w:rPr>
            <w:rFonts w:asciiTheme="majorBidi" w:hAnsiTheme="majorBidi" w:cstheme="majorBidi"/>
            <w:b/>
            <w:bCs/>
          </w:rPr>
          <w:delText xml:space="preserve">  D</w:delText>
        </w:r>
        <w:r w:rsidR="009E2855" w:rsidRPr="00EE4564" w:rsidDel="00D671C9">
          <w:rPr>
            <w:rFonts w:asciiTheme="majorBidi" w:hAnsiTheme="majorBidi" w:cstheme="majorBidi"/>
            <w:b/>
            <w:bCs/>
          </w:rPr>
          <w:delText>esign</w:delText>
        </w:r>
      </w:del>
      <w:ins w:id="1148" w:author="adm" w:date="2017-01-18T18:15:00Z">
        <w:r w:rsidR="00D671C9" w:rsidRPr="00EE4564">
          <w:rPr>
            <w:rFonts w:asciiTheme="majorBidi" w:hAnsiTheme="majorBidi" w:cstheme="majorBidi"/>
            <w:b/>
            <w:bCs/>
          </w:rPr>
          <w:t>GUI</w:t>
        </w:r>
        <w:r w:rsidR="00D671C9">
          <w:rPr>
            <w:rFonts w:asciiTheme="majorBidi" w:hAnsiTheme="majorBidi" w:cstheme="majorBidi"/>
            <w:b/>
            <w:bCs/>
          </w:rPr>
          <w:t xml:space="preserve"> </w:t>
        </w:r>
      </w:ins>
      <w:del w:id="1149" w:author="adm" w:date="2017-01-18T18:15:00Z">
        <w:r w:rsidR="009E2855" w:rsidDel="00D671C9">
          <w:rPr>
            <w:rFonts w:asciiTheme="majorBidi" w:hAnsiTheme="majorBidi" w:cstheme="majorBidi"/>
            <w:b/>
            <w:bCs/>
          </w:rPr>
          <w:delText xml:space="preserve"> :</w:delText>
        </w:r>
      </w:del>
      <w:ins w:id="1150" w:author="adm" w:date="2017-01-18T18:15:00Z">
        <w:r w:rsidR="00D671C9">
          <w:rPr>
            <w:rFonts w:asciiTheme="majorBidi" w:hAnsiTheme="majorBidi" w:cstheme="majorBidi"/>
            <w:b/>
            <w:bCs/>
          </w:rPr>
          <w:t>Design:</w:t>
        </w:r>
      </w:ins>
    </w:p>
    <w:p w14:paraId="0262FFA7" w14:textId="17DE043E" w:rsidR="00660E6B" w:rsidRDefault="00660E6B" w:rsidP="00660E6B">
      <w:pPr>
        <w:pStyle w:val="a3"/>
        <w:bidi w:val="0"/>
        <w:spacing w:before="240" w:after="120" w:line="264" w:lineRule="auto"/>
        <w:jc w:val="both"/>
        <w:rPr>
          <w:ins w:id="1151" w:author="Ahmad Mnasra" w:date="2017-01-20T13:13:00Z"/>
          <w:rFonts w:asciiTheme="majorBidi" w:hAnsiTheme="majorBidi" w:cstheme="majorBidi"/>
          <w:b/>
          <w:bCs/>
        </w:rPr>
        <w:pPrChange w:id="1152" w:author="Ahmad Mnasra" w:date="2017-01-20T13:13:00Z">
          <w:pPr>
            <w:pStyle w:val="a3"/>
            <w:bidi w:val="0"/>
            <w:spacing w:before="240" w:after="120" w:line="264" w:lineRule="auto"/>
            <w:jc w:val="both"/>
          </w:pPr>
        </w:pPrChange>
      </w:pPr>
      <w:ins w:id="1153" w:author="Ahmad Mnasra" w:date="2017-01-20T13:14:00Z">
        <w:r>
          <w:rPr>
            <w:noProof/>
            <w:lang w:bidi="ar-SA"/>
          </w:rPr>
          <w:drawing>
            <wp:anchor distT="0" distB="0" distL="114300" distR="114300" simplePos="0" relativeHeight="251686912" behindDoc="0" locked="0" layoutInCell="1" allowOverlap="1" wp14:anchorId="6236F124" wp14:editId="5A5C00A4">
              <wp:simplePos x="0" y="0"/>
              <wp:positionH relativeFrom="column">
                <wp:posOffset>2888615</wp:posOffset>
              </wp:positionH>
              <wp:positionV relativeFrom="paragraph">
                <wp:posOffset>3027680</wp:posOffset>
              </wp:positionV>
              <wp:extent cx="3607435" cy="1714500"/>
              <wp:effectExtent l="0" t="0" r="0" b="0"/>
              <wp:wrapSquare wrapText="bothSides"/>
              <wp:docPr id="70" name="תמונה 70" descr="C:\Users\Abu Nawaf\AppData\Local\Microsoft\Windows\INetCacheContent.Word\01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u Nawaf\AppData\Local\Microsoft\Windows\INetCacheContent.Word\01Workspac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743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687936" behindDoc="0" locked="0" layoutInCell="1" allowOverlap="1" wp14:anchorId="60D9983B" wp14:editId="1BFC81A5">
              <wp:simplePos x="0" y="0"/>
              <wp:positionH relativeFrom="column">
                <wp:posOffset>-454660</wp:posOffset>
              </wp:positionH>
              <wp:positionV relativeFrom="paragraph">
                <wp:posOffset>2944495</wp:posOffset>
              </wp:positionV>
              <wp:extent cx="3227705" cy="2005965"/>
              <wp:effectExtent l="0" t="0" r="0" b="0"/>
              <wp:wrapSquare wrapText="bothSides"/>
              <wp:docPr id="71" name="תמונה 31" descr="C:\Users\Abu Nawaf\AppData\Local\Microsoft\Windows\INetCacheContent.Word\02add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u Nawaf\AppData\Local\Microsoft\Windows\INetCacheContent.Word\02addscree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27705" cy="200596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93D3659" w14:textId="592C9D23" w:rsidR="00660E6B" w:rsidRDefault="00660E6B" w:rsidP="00660E6B">
      <w:pPr>
        <w:pStyle w:val="a3"/>
        <w:bidi w:val="0"/>
        <w:spacing w:before="240" w:after="120" w:line="264" w:lineRule="auto"/>
        <w:jc w:val="both"/>
        <w:rPr>
          <w:ins w:id="1154" w:author="Ahmad Mnasra" w:date="2017-01-20T13:14:00Z"/>
          <w:rFonts w:asciiTheme="majorBidi" w:hAnsiTheme="majorBidi" w:cstheme="majorBidi"/>
          <w:b/>
          <w:bCs/>
        </w:rPr>
        <w:pPrChange w:id="1155" w:author="Ahmad Mnasra" w:date="2017-01-20T13:13:00Z">
          <w:pPr>
            <w:pStyle w:val="a3"/>
            <w:bidi w:val="0"/>
            <w:spacing w:before="240" w:after="120" w:line="264" w:lineRule="auto"/>
            <w:jc w:val="both"/>
          </w:pPr>
        </w:pPrChange>
      </w:pPr>
      <w:ins w:id="1156" w:author="Ahmad Mnasra" w:date="2017-01-20T13:17:00Z">
        <w:r>
          <w:rPr>
            <w:noProof/>
            <w:lang w:bidi="ar-SA"/>
          </w:rPr>
          <w:drawing>
            <wp:anchor distT="0" distB="0" distL="114300" distR="114300" simplePos="0" relativeHeight="251691008" behindDoc="0" locked="0" layoutInCell="1" allowOverlap="1" wp14:anchorId="3E050CAC" wp14:editId="6B420F27">
              <wp:simplePos x="0" y="0"/>
              <wp:positionH relativeFrom="margin">
                <wp:posOffset>2879090</wp:posOffset>
              </wp:positionH>
              <wp:positionV relativeFrom="paragraph">
                <wp:posOffset>2150745</wp:posOffset>
              </wp:positionV>
              <wp:extent cx="3489960" cy="2657475"/>
              <wp:effectExtent l="0" t="0" r="0" b="9525"/>
              <wp:wrapSquare wrapText="bothSides"/>
              <wp:docPr id="74" name="תמונה 34" descr="C:\Users\Abu Nawaf\AppData\Local\Microsoft\Windows\INetCacheContent.Word\04addeleme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u Nawaf\AppData\Local\Microsoft\Windows\INetCacheContent.Word\04addelementLis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8996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689984" behindDoc="0" locked="0" layoutInCell="1" allowOverlap="1" wp14:anchorId="1338EE60" wp14:editId="36F36B54">
              <wp:simplePos x="0" y="0"/>
              <wp:positionH relativeFrom="column">
                <wp:posOffset>-368935</wp:posOffset>
              </wp:positionH>
              <wp:positionV relativeFrom="paragraph">
                <wp:posOffset>2151380</wp:posOffset>
              </wp:positionV>
              <wp:extent cx="3152775" cy="2682875"/>
              <wp:effectExtent l="0" t="0" r="9525" b="3175"/>
              <wp:wrapSquare wrapText="bothSides"/>
              <wp:docPr id="73" name="תמונה 32" descr="C:\Users\Abu Nawaf\AppData\Local\Microsoft\Windows\INetCacheContent.Word\03addeleme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u Nawaf\AppData\Local\Microsoft\Windows\INetCacheContent.Word\03addelementbutt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52775" cy="268287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455C4E1" w14:textId="4FDECDCE" w:rsidR="00660E6B" w:rsidRDefault="00660E6B" w:rsidP="00660E6B">
      <w:pPr>
        <w:pStyle w:val="a3"/>
        <w:bidi w:val="0"/>
        <w:spacing w:before="240" w:after="120" w:line="264" w:lineRule="auto"/>
        <w:jc w:val="both"/>
        <w:rPr>
          <w:ins w:id="1157" w:author="Ahmad Mnasra" w:date="2017-01-20T13:14:00Z"/>
          <w:rFonts w:asciiTheme="majorBidi" w:hAnsiTheme="majorBidi" w:cstheme="majorBidi"/>
          <w:b/>
          <w:bCs/>
        </w:rPr>
        <w:pPrChange w:id="1158" w:author="Ahmad Mnasra" w:date="2017-01-20T13:14:00Z">
          <w:pPr>
            <w:pStyle w:val="a3"/>
            <w:bidi w:val="0"/>
            <w:spacing w:before="240" w:after="120" w:line="264" w:lineRule="auto"/>
            <w:jc w:val="both"/>
          </w:pPr>
        </w:pPrChange>
      </w:pPr>
      <w:ins w:id="1159" w:author="Ahmad Mnasra" w:date="2017-01-20T13:20:00Z">
        <w:r>
          <w:rPr>
            <w:noProof/>
            <w:lang w:bidi="ar-SA"/>
          </w:rPr>
          <w:lastRenderedPageBreak/>
          <w:drawing>
            <wp:anchor distT="0" distB="0" distL="114300" distR="114300" simplePos="0" relativeHeight="251695104" behindDoc="0" locked="0" layoutInCell="1" allowOverlap="1" wp14:anchorId="72C51B18" wp14:editId="6F73EE7D">
              <wp:simplePos x="0" y="0"/>
              <wp:positionH relativeFrom="column">
                <wp:posOffset>2984500</wp:posOffset>
              </wp:positionH>
              <wp:positionV relativeFrom="paragraph">
                <wp:posOffset>2936875</wp:posOffset>
              </wp:positionV>
              <wp:extent cx="3476861" cy="1932299"/>
              <wp:effectExtent l="0" t="0" r="0" b="0"/>
              <wp:wrapSquare wrapText="bothSides"/>
              <wp:docPr id="78" name="תמונה 78" descr="C:\Users\Abu Nawaf\AppData\Local\Microsoft\Windows\INetCacheContent.Word\07progress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u Nawaf\AppData\Local\Microsoft\Windows\INetCacheContent.Word\07progressverfi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6861" cy="1932299"/>
                      </a:xfrm>
                      <a:prstGeom prst="rect">
                        <a:avLst/>
                      </a:prstGeom>
                      <a:noFill/>
                      <a:ln>
                        <a:noFill/>
                      </a:ln>
                    </pic:spPr>
                  </pic:pic>
                </a:graphicData>
              </a:graphic>
              <wp14:sizeRelH relativeFrom="page">
                <wp14:pctWidth>0</wp14:pctWidth>
              </wp14:sizeRelH>
              <wp14:sizeRelV relativeFrom="page">
                <wp14:pctHeight>0</wp14:pctHeight>
              </wp14:sizeRelV>
            </wp:anchor>
          </w:drawing>
        </w:r>
      </w:ins>
      <w:ins w:id="1160" w:author="Ahmad Mnasra" w:date="2017-01-20T13:41:00Z">
        <w:r>
          <w:rPr>
            <w:noProof/>
            <w:lang w:bidi="ar-SA"/>
          </w:rPr>
          <w:drawing>
            <wp:anchor distT="0" distB="0" distL="114300" distR="114300" simplePos="0" relativeHeight="251697152" behindDoc="0" locked="0" layoutInCell="1" allowOverlap="1" wp14:anchorId="443DCB67" wp14:editId="11BB72ED">
              <wp:simplePos x="0" y="0"/>
              <wp:positionH relativeFrom="column">
                <wp:posOffset>3021965</wp:posOffset>
              </wp:positionH>
              <wp:positionV relativeFrom="paragraph">
                <wp:posOffset>337820</wp:posOffset>
              </wp:positionV>
              <wp:extent cx="3190875" cy="2358390"/>
              <wp:effectExtent l="0" t="0" r="9525" b="3810"/>
              <wp:wrapSquare wrapText="bothSides"/>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90875" cy="2358390"/>
                      </a:xfrm>
                      <a:prstGeom prst="rect">
                        <a:avLst/>
                      </a:prstGeom>
                    </pic:spPr>
                  </pic:pic>
                </a:graphicData>
              </a:graphic>
              <wp14:sizeRelH relativeFrom="page">
                <wp14:pctWidth>0</wp14:pctWidth>
              </wp14:sizeRelH>
              <wp14:sizeRelV relativeFrom="page">
                <wp14:pctHeight>0</wp14:pctHeight>
              </wp14:sizeRelV>
            </wp:anchor>
          </w:drawing>
        </w:r>
      </w:ins>
      <w:ins w:id="1161" w:author="Ahmad Mnasra" w:date="2017-01-20T13:18:00Z">
        <w:r>
          <w:rPr>
            <w:noProof/>
            <w:lang w:bidi="ar-SA"/>
          </w:rPr>
          <w:drawing>
            <wp:anchor distT="0" distB="0" distL="114300" distR="114300" simplePos="0" relativeHeight="251692032" behindDoc="0" locked="0" layoutInCell="1" allowOverlap="1" wp14:anchorId="6BACC55B" wp14:editId="4732D63E">
              <wp:simplePos x="0" y="0"/>
              <wp:positionH relativeFrom="margin">
                <wp:posOffset>-297815</wp:posOffset>
              </wp:positionH>
              <wp:positionV relativeFrom="paragraph">
                <wp:posOffset>328295</wp:posOffset>
              </wp:positionV>
              <wp:extent cx="3126740" cy="2381250"/>
              <wp:effectExtent l="0" t="0" r="0" b="0"/>
              <wp:wrapSquare wrapText="bothSides"/>
              <wp:docPr id="75" name="תמונה 35" descr="C:\Users\Abu Nawaf\AppData\Local\Microsoft\Windows\INetCacheContent.Word\04addelementON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u Nawaf\AppData\Local\Microsoft\Windows\INetCacheContent.Word\04addelementONOFF.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26740" cy="23812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DABFDF6" w14:textId="3DF87CFA" w:rsidR="00660E6B" w:rsidRDefault="00660E6B" w:rsidP="00660E6B">
      <w:pPr>
        <w:pStyle w:val="a3"/>
        <w:bidi w:val="0"/>
        <w:spacing w:before="240" w:after="120" w:line="264" w:lineRule="auto"/>
        <w:jc w:val="both"/>
        <w:rPr>
          <w:rFonts w:asciiTheme="majorBidi" w:hAnsiTheme="majorBidi" w:cstheme="majorBidi"/>
          <w:b/>
          <w:bCs/>
        </w:rPr>
        <w:pPrChange w:id="1162" w:author="Ahmad Mnasra" w:date="2017-01-20T13:14:00Z">
          <w:pPr>
            <w:pStyle w:val="a3"/>
            <w:bidi w:val="0"/>
            <w:spacing w:before="240" w:after="120" w:line="264" w:lineRule="auto"/>
            <w:jc w:val="both"/>
          </w:pPr>
        </w:pPrChange>
      </w:pPr>
      <w:ins w:id="1163" w:author="Ahmad Mnasra" w:date="2017-01-20T13:19:00Z">
        <w:r>
          <w:rPr>
            <w:noProof/>
            <w:lang w:bidi="ar-SA"/>
          </w:rPr>
          <w:drawing>
            <wp:anchor distT="0" distB="0" distL="114300" distR="114300" simplePos="0" relativeHeight="251693056" behindDoc="0" locked="0" layoutInCell="1" allowOverlap="1" wp14:anchorId="26BD4E94" wp14:editId="1764130E">
              <wp:simplePos x="0" y="0"/>
              <wp:positionH relativeFrom="column">
                <wp:posOffset>-254635</wp:posOffset>
              </wp:positionH>
              <wp:positionV relativeFrom="paragraph">
                <wp:posOffset>2685415</wp:posOffset>
              </wp:positionV>
              <wp:extent cx="3117215" cy="2072640"/>
              <wp:effectExtent l="0" t="0" r="6985" b="3810"/>
              <wp:wrapSquare wrapText="bothSides"/>
              <wp:docPr id="77" name="תמונה 36" descr="C:\Users\Abu Nawaf\AppData\Local\Microsoft\Windows\INetCacheContent.Word\04add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u Nawaf\AppData\Local\Microsoft\Windows\INetCacheContent.Word\04addaction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17215" cy="2072640"/>
                      </a:xfrm>
                      <a:prstGeom prst="rect">
                        <a:avLst/>
                      </a:prstGeom>
                      <a:noFill/>
                      <a:ln>
                        <a:noFill/>
                      </a:ln>
                    </pic:spPr>
                  </pic:pic>
                </a:graphicData>
              </a:graphic>
              <wp14:sizeRelH relativeFrom="page">
                <wp14:pctWidth>0</wp14:pctWidth>
              </wp14:sizeRelH>
              <wp14:sizeRelV relativeFrom="page">
                <wp14:pctHeight>0</wp14:pctHeight>
              </wp14:sizeRelV>
            </wp:anchor>
          </w:drawing>
        </w:r>
      </w:ins>
    </w:p>
    <w:tbl>
      <w:tblPr>
        <w:tblStyle w:val="af"/>
        <w:tblW w:w="11989" w:type="dxa"/>
        <w:tblInd w:w="-1430" w:type="dxa"/>
        <w:tblLook w:val="04A0" w:firstRow="1" w:lastRow="0" w:firstColumn="1" w:lastColumn="0" w:noHBand="0" w:noVBand="1"/>
      </w:tblPr>
      <w:tblGrid>
        <w:gridCol w:w="5773"/>
        <w:gridCol w:w="6216"/>
      </w:tblGrid>
      <w:tr w:rsidR="00452529" w:rsidDel="00660E6B" w14:paraId="35D2D682" w14:textId="35532033" w:rsidTr="00660E6B">
        <w:trPr>
          <w:trHeight w:val="289"/>
          <w:del w:id="1164" w:author="Ahmad Mnasra" w:date="2017-01-20T13:20:00Z"/>
        </w:trPr>
        <w:tc>
          <w:tcPr>
            <w:tcW w:w="5773" w:type="dxa"/>
          </w:tcPr>
          <w:p w14:paraId="7DDB08D8" w14:textId="15C370A6" w:rsidR="00452529" w:rsidDel="00660E6B" w:rsidRDefault="00660E6B" w:rsidP="00210C34">
            <w:pPr>
              <w:spacing w:line="240" w:lineRule="auto"/>
              <w:ind w:left="0" w:right="120" w:firstLine="0"/>
              <w:jc w:val="left"/>
              <w:rPr>
                <w:del w:id="1165" w:author="Ahmad Mnasra" w:date="2017-01-20T13:20:00Z"/>
                <w:rFonts w:asciiTheme="majorBidi" w:hAnsiTheme="majorBidi" w:cstheme="majorBidi"/>
                <w:b/>
                <w:bCs/>
                <w:color w:val="auto"/>
                <w:sz w:val="24"/>
                <w:szCs w:val="24"/>
              </w:rPr>
            </w:pPr>
            <w:ins w:id="1166" w:author="Ahmad Mnasra" w:date="2017-01-20T13:20:00Z">
              <w:r>
                <w:rPr>
                  <w:noProof/>
                  <w:lang w:bidi="ar-SA"/>
                </w:rPr>
                <w:drawing>
                  <wp:inline distT="0" distB="0" distL="0" distR="0" wp14:anchorId="05C54189" wp14:editId="7B6FE534">
                    <wp:extent cx="3452825" cy="2849526"/>
                    <wp:effectExtent l="0" t="0" r="0" b="8255"/>
                    <wp:docPr id="79" name="תמונה 79" descr="C:\Users\Abu Nawaf\AppData\Local\Microsoft\Windows\INetCacheContent.Word\08Result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u Nawaf\AppData\Local\Microsoft\Windows\INetCacheContent.Word\08Resultverfi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64667" cy="2859299"/>
                            </a:xfrm>
                            <a:prstGeom prst="rect">
                              <a:avLst/>
                            </a:prstGeom>
                            <a:noFill/>
                            <a:ln>
                              <a:noFill/>
                            </a:ln>
                          </pic:spPr>
                        </pic:pic>
                      </a:graphicData>
                    </a:graphic>
                  </wp:inline>
                </w:drawing>
              </w:r>
            </w:ins>
            <w:del w:id="1167" w:author="Ahmad Mnasra" w:date="2017-01-20T13:17:00Z">
              <w:r w:rsidR="00452529" w:rsidDel="00660E6B">
                <w:rPr>
                  <w:noProof/>
                  <w:lang w:bidi="ar-SA"/>
                </w:rPr>
                <w:drawing>
                  <wp:inline distT="0" distB="0" distL="0" distR="0" wp14:anchorId="754305FC" wp14:editId="534367C7">
                    <wp:extent cx="3434317" cy="2615256"/>
                    <wp:effectExtent l="0" t="0" r="0" b="0"/>
                    <wp:docPr id="48" name="תמונה 34" descr="C:\Users\Abu Nawaf\AppData\Local\Microsoft\Windows\INetCacheContent.Word\04addeleme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u Nawaf\AppData\Local\Microsoft\Windows\INetCacheContent.Word\04addelementLis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69567" cy="2642099"/>
                            </a:xfrm>
                            <a:prstGeom prst="rect">
                              <a:avLst/>
                            </a:prstGeom>
                            <a:noFill/>
                            <a:ln>
                              <a:noFill/>
                            </a:ln>
                          </pic:spPr>
                        </pic:pic>
                      </a:graphicData>
                    </a:graphic>
                  </wp:inline>
                </w:drawing>
              </w:r>
            </w:del>
          </w:p>
        </w:tc>
        <w:tc>
          <w:tcPr>
            <w:tcW w:w="6216" w:type="dxa"/>
          </w:tcPr>
          <w:p w14:paraId="56EF4FBC" w14:textId="27DF1C73" w:rsidR="00452529" w:rsidDel="00660E6B" w:rsidRDefault="00452529" w:rsidP="00210C34">
            <w:pPr>
              <w:spacing w:line="240" w:lineRule="auto"/>
              <w:ind w:left="0" w:right="120" w:firstLine="0"/>
              <w:jc w:val="left"/>
              <w:rPr>
                <w:del w:id="1168" w:author="Ahmad Mnasra" w:date="2017-01-20T13:20:00Z"/>
                <w:rFonts w:asciiTheme="majorBidi" w:hAnsiTheme="majorBidi" w:cstheme="majorBidi"/>
                <w:b/>
                <w:bCs/>
                <w:color w:val="auto"/>
                <w:sz w:val="24"/>
                <w:szCs w:val="24"/>
              </w:rPr>
            </w:pPr>
            <w:del w:id="1169" w:author="Ahmad Mnasra" w:date="2017-01-20T13:18:00Z">
              <w:r w:rsidDel="00660E6B">
                <w:rPr>
                  <w:noProof/>
                  <w:lang w:bidi="ar-SA"/>
                </w:rPr>
                <w:drawing>
                  <wp:inline distT="0" distB="0" distL="0" distR="0" wp14:anchorId="4D71D4C5" wp14:editId="22FC79D0">
                    <wp:extent cx="3465919" cy="2639321"/>
                    <wp:effectExtent l="0" t="0" r="1270" b="8890"/>
                    <wp:docPr id="49" name="תמונה 35" descr="C:\Users\Abu Nawaf\AppData\Local\Microsoft\Windows\INetCacheContent.Word\04addelementON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u Nawaf\AppData\Local\Microsoft\Windows\INetCacheContent.Word\04addelementONOFF.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85556" cy="2654274"/>
                            </a:xfrm>
                            <a:prstGeom prst="rect">
                              <a:avLst/>
                            </a:prstGeom>
                            <a:noFill/>
                            <a:ln>
                              <a:noFill/>
                            </a:ln>
                          </pic:spPr>
                        </pic:pic>
                      </a:graphicData>
                    </a:graphic>
                  </wp:inline>
                </w:drawing>
              </w:r>
            </w:del>
          </w:p>
        </w:tc>
      </w:tr>
      <w:tr w:rsidR="00452529" w:rsidDel="00660E6B" w14:paraId="4CA200D8" w14:textId="2A573941" w:rsidTr="00660E6B">
        <w:trPr>
          <w:trHeight w:val="271"/>
          <w:del w:id="1170" w:author="Ahmad Mnasra" w:date="2017-01-20T13:20:00Z"/>
        </w:trPr>
        <w:tc>
          <w:tcPr>
            <w:tcW w:w="5773" w:type="dxa"/>
          </w:tcPr>
          <w:p w14:paraId="747C12B0" w14:textId="510715C0" w:rsidR="00452529" w:rsidDel="00660E6B" w:rsidRDefault="00452529" w:rsidP="00210C34">
            <w:pPr>
              <w:spacing w:line="240" w:lineRule="auto"/>
              <w:ind w:left="0" w:right="120" w:firstLine="0"/>
              <w:jc w:val="left"/>
              <w:rPr>
                <w:del w:id="1171" w:author="Ahmad Mnasra" w:date="2017-01-20T13:20:00Z"/>
                <w:rFonts w:asciiTheme="majorBidi" w:hAnsiTheme="majorBidi" w:cstheme="majorBidi"/>
                <w:b/>
                <w:bCs/>
                <w:color w:val="auto"/>
                <w:sz w:val="24"/>
                <w:szCs w:val="24"/>
              </w:rPr>
            </w:pPr>
            <w:del w:id="1172" w:author="Ahmad Mnasra" w:date="2017-01-20T13:19:00Z">
              <w:r w:rsidDel="00660E6B">
                <w:rPr>
                  <w:noProof/>
                  <w:lang w:bidi="ar-SA"/>
                </w:rPr>
                <w:drawing>
                  <wp:inline distT="0" distB="0" distL="0" distR="0" wp14:anchorId="4AD9D7C9" wp14:editId="02B097F1">
                    <wp:extent cx="3444949" cy="2290247"/>
                    <wp:effectExtent l="0" t="0" r="3175" b="0"/>
                    <wp:docPr id="50" name="תמונה 36" descr="C:\Users\Abu Nawaf\AppData\Local\Microsoft\Windows\INetCacheContent.Word\04add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u Nawaf\AppData\Local\Microsoft\Windows\INetCacheContent.Word\04addaction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49046" cy="2292971"/>
                            </a:xfrm>
                            <a:prstGeom prst="rect">
                              <a:avLst/>
                            </a:prstGeom>
                            <a:noFill/>
                            <a:ln>
                              <a:noFill/>
                            </a:ln>
                          </pic:spPr>
                        </pic:pic>
                      </a:graphicData>
                    </a:graphic>
                  </wp:inline>
                </w:drawing>
              </w:r>
            </w:del>
          </w:p>
        </w:tc>
        <w:tc>
          <w:tcPr>
            <w:tcW w:w="6216" w:type="dxa"/>
          </w:tcPr>
          <w:p w14:paraId="56E5E57E" w14:textId="17DA3CB2" w:rsidR="00452529" w:rsidDel="00660E6B" w:rsidRDefault="00452529" w:rsidP="00210C34">
            <w:pPr>
              <w:spacing w:line="240" w:lineRule="auto"/>
              <w:ind w:left="0" w:right="120" w:firstLine="0"/>
              <w:jc w:val="left"/>
              <w:rPr>
                <w:del w:id="1173" w:author="Ahmad Mnasra" w:date="2017-01-20T13:20:00Z"/>
                <w:rFonts w:asciiTheme="majorBidi" w:hAnsiTheme="majorBidi" w:cstheme="majorBidi"/>
                <w:b/>
                <w:bCs/>
                <w:color w:val="auto"/>
                <w:sz w:val="24"/>
                <w:szCs w:val="24"/>
              </w:rPr>
            </w:pPr>
            <w:del w:id="1174" w:author="Ahmad Mnasra" w:date="2017-01-20T13:20:00Z">
              <w:r w:rsidDel="00660E6B">
                <w:rPr>
                  <w:noProof/>
                  <w:lang w:bidi="ar-SA"/>
                </w:rPr>
                <w:drawing>
                  <wp:inline distT="0" distB="0" distL="0" distR="0" wp14:anchorId="5B9E1942" wp14:editId="0FE2CE07">
                    <wp:extent cx="3476861" cy="1932299"/>
                    <wp:effectExtent l="0" t="0" r="0" b="0"/>
                    <wp:docPr id="37" name="תמונה 37" descr="C:\Users\Abu Nawaf\AppData\Local\Microsoft\Windows\INetCacheContent.Word\07progress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u Nawaf\AppData\Local\Microsoft\Windows\INetCacheContent.Word\07progressverfi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7110" cy="1943553"/>
                            </a:xfrm>
                            <a:prstGeom prst="rect">
                              <a:avLst/>
                            </a:prstGeom>
                            <a:noFill/>
                            <a:ln>
                              <a:noFill/>
                            </a:ln>
                          </pic:spPr>
                        </pic:pic>
                      </a:graphicData>
                    </a:graphic>
                  </wp:inline>
                </w:drawing>
              </w:r>
            </w:del>
          </w:p>
        </w:tc>
      </w:tr>
      <w:tr w:rsidR="00452529" w:rsidDel="00660E6B" w14:paraId="3215197D" w14:textId="17340BCA" w:rsidTr="00660E6B">
        <w:trPr>
          <w:trHeight w:val="289"/>
          <w:del w:id="1175" w:author="Ahmad Mnasra" w:date="2017-01-20T13:20:00Z"/>
        </w:trPr>
        <w:tc>
          <w:tcPr>
            <w:tcW w:w="5773" w:type="dxa"/>
          </w:tcPr>
          <w:p w14:paraId="7E0731C9" w14:textId="6F3C3C1E" w:rsidR="00452529" w:rsidDel="00660E6B" w:rsidRDefault="00452529" w:rsidP="00210C34">
            <w:pPr>
              <w:spacing w:line="240" w:lineRule="auto"/>
              <w:ind w:left="0" w:right="120" w:firstLine="0"/>
              <w:jc w:val="left"/>
              <w:rPr>
                <w:del w:id="1176" w:author="Ahmad Mnasra" w:date="2017-01-20T13:20:00Z"/>
                <w:rFonts w:asciiTheme="majorBidi" w:hAnsiTheme="majorBidi" w:cstheme="majorBidi"/>
                <w:b/>
                <w:bCs/>
                <w:color w:val="auto"/>
                <w:sz w:val="24"/>
                <w:szCs w:val="24"/>
              </w:rPr>
            </w:pPr>
            <w:del w:id="1177" w:author="Ahmad Mnasra" w:date="2017-01-20T13:20:00Z">
              <w:r w:rsidDel="00660E6B">
                <w:rPr>
                  <w:noProof/>
                  <w:lang w:bidi="ar-SA"/>
                </w:rPr>
                <w:drawing>
                  <wp:inline distT="0" distB="0" distL="0" distR="0" wp14:anchorId="22248150" wp14:editId="20027AC0">
                    <wp:extent cx="3452825" cy="2849526"/>
                    <wp:effectExtent l="0" t="0" r="0" b="8255"/>
                    <wp:docPr id="42" name="תמונה 42" descr="C:\Users\Abu Nawaf\AppData\Local\Microsoft\Windows\INetCacheContent.Word\08Result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u Nawaf\AppData\Local\Microsoft\Windows\INetCacheContent.Word\08Resultverfi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64667" cy="2859299"/>
                            </a:xfrm>
                            <a:prstGeom prst="rect">
                              <a:avLst/>
                            </a:prstGeom>
                            <a:noFill/>
                            <a:ln>
                              <a:noFill/>
                            </a:ln>
                          </pic:spPr>
                        </pic:pic>
                      </a:graphicData>
                    </a:graphic>
                  </wp:inline>
                </w:drawing>
              </w:r>
            </w:del>
          </w:p>
        </w:tc>
        <w:tc>
          <w:tcPr>
            <w:tcW w:w="6216" w:type="dxa"/>
          </w:tcPr>
          <w:p w14:paraId="750DEB9F" w14:textId="74DB2C01" w:rsidR="00452529" w:rsidDel="00660E6B" w:rsidRDefault="00452529" w:rsidP="00210C34">
            <w:pPr>
              <w:spacing w:line="240" w:lineRule="auto"/>
              <w:ind w:left="0" w:right="120" w:firstLine="0"/>
              <w:jc w:val="left"/>
              <w:rPr>
                <w:del w:id="1178" w:author="Ahmad Mnasra" w:date="2017-01-20T13:20:00Z"/>
                <w:rFonts w:asciiTheme="majorBidi" w:hAnsiTheme="majorBidi" w:cstheme="majorBidi"/>
                <w:b/>
                <w:bCs/>
                <w:color w:val="auto"/>
                <w:sz w:val="24"/>
                <w:szCs w:val="24"/>
              </w:rPr>
            </w:pPr>
          </w:p>
        </w:tc>
      </w:tr>
      <w:tr w:rsidR="00452529" w:rsidDel="00660E6B" w14:paraId="02E91787" w14:textId="525D5CAE" w:rsidTr="00660E6B">
        <w:trPr>
          <w:trHeight w:val="271"/>
          <w:del w:id="1179" w:author="Ahmad Mnasra" w:date="2017-01-20T13:20:00Z"/>
        </w:trPr>
        <w:tc>
          <w:tcPr>
            <w:tcW w:w="5773" w:type="dxa"/>
          </w:tcPr>
          <w:p w14:paraId="6E7FAB72" w14:textId="42B50DBD" w:rsidR="00452529" w:rsidDel="00660E6B" w:rsidRDefault="00452529" w:rsidP="00210C34">
            <w:pPr>
              <w:spacing w:line="240" w:lineRule="auto"/>
              <w:ind w:left="0" w:right="120" w:firstLine="0"/>
              <w:jc w:val="left"/>
              <w:rPr>
                <w:del w:id="1180" w:author="Ahmad Mnasra" w:date="2017-01-20T13:20:00Z"/>
                <w:rFonts w:asciiTheme="majorBidi" w:hAnsiTheme="majorBidi" w:cstheme="majorBidi"/>
                <w:b/>
                <w:bCs/>
                <w:color w:val="auto"/>
                <w:sz w:val="24"/>
                <w:szCs w:val="24"/>
              </w:rPr>
            </w:pPr>
          </w:p>
        </w:tc>
        <w:tc>
          <w:tcPr>
            <w:tcW w:w="6216" w:type="dxa"/>
          </w:tcPr>
          <w:p w14:paraId="32E128DB" w14:textId="36DCDED5" w:rsidR="00452529" w:rsidDel="00660E6B" w:rsidRDefault="00452529" w:rsidP="00210C34">
            <w:pPr>
              <w:spacing w:line="240" w:lineRule="auto"/>
              <w:ind w:left="0" w:right="120" w:firstLine="0"/>
              <w:jc w:val="left"/>
              <w:rPr>
                <w:del w:id="1181" w:author="Ahmad Mnasra" w:date="2017-01-20T13:20:00Z"/>
                <w:rFonts w:asciiTheme="majorBidi" w:hAnsiTheme="majorBidi" w:cstheme="majorBidi"/>
                <w:b/>
                <w:bCs/>
                <w:color w:val="auto"/>
                <w:sz w:val="24"/>
                <w:szCs w:val="24"/>
              </w:rPr>
            </w:pPr>
          </w:p>
        </w:tc>
      </w:tr>
    </w:tbl>
    <w:p w14:paraId="47D977FD" w14:textId="0F1393E8" w:rsidR="00452529" w:rsidDel="0027549F" w:rsidRDefault="00452529" w:rsidP="00452529">
      <w:pPr>
        <w:pStyle w:val="a3"/>
        <w:bidi w:val="0"/>
        <w:spacing w:before="240" w:after="120" w:line="264" w:lineRule="auto"/>
        <w:jc w:val="both"/>
        <w:rPr>
          <w:del w:id="1182" w:author="adm" w:date="2017-01-18T17:19:00Z"/>
          <w:rFonts w:asciiTheme="majorBidi" w:hAnsiTheme="majorBidi" w:cstheme="majorBidi"/>
          <w:b/>
          <w:bCs/>
        </w:rPr>
      </w:pPr>
    </w:p>
    <w:p w14:paraId="13230D8F" w14:textId="77777777" w:rsidR="0027549F" w:rsidRDefault="0027549F" w:rsidP="009E2855">
      <w:pPr>
        <w:spacing w:line="240" w:lineRule="auto"/>
        <w:ind w:right="120" w:firstLine="0"/>
        <w:jc w:val="left"/>
        <w:rPr>
          <w:ins w:id="1183" w:author="adm" w:date="2017-01-18T17:19:00Z"/>
          <w:rFonts w:asciiTheme="majorBidi" w:hAnsiTheme="majorBidi" w:cstheme="majorBidi"/>
          <w:color w:val="auto"/>
          <w:sz w:val="24"/>
          <w:szCs w:val="24"/>
        </w:rPr>
      </w:pPr>
    </w:p>
    <w:p w14:paraId="7E65E04E" w14:textId="318A3A71" w:rsidR="00F54744" w:rsidRDefault="00660E6B">
      <w:pPr>
        <w:spacing w:after="160" w:line="259" w:lineRule="auto"/>
        <w:ind w:left="0" w:right="0" w:firstLine="0"/>
        <w:jc w:val="left"/>
        <w:rPr>
          <w:ins w:id="1184" w:author="adm" w:date="2017-01-18T18:53:00Z"/>
          <w:rFonts w:asciiTheme="majorBidi" w:hAnsiTheme="majorBidi" w:cstheme="majorBidi"/>
          <w:color w:val="auto"/>
          <w:sz w:val="24"/>
          <w:szCs w:val="24"/>
        </w:rPr>
      </w:pPr>
      <w:bookmarkStart w:id="1185" w:name="_GoBack"/>
      <w:ins w:id="1186" w:author="Ahmad Mnasra" w:date="2017-01-20T13:20:00Z">
        <w:r>
          <w:rPr>
            <w:noProof/>
            <w:lang w:bidi="ar-SA"/>
          </w:rPr>
          <w:drawing>
            <wp:anchor distT="0" distB="0" distL="114300" distR="114300" simplePos="0" relativeHeight="251694080" behindDoc="1" locked="0" layoutInCell="1" allowOverlap="1" wp14:anchorId="2E6224DD" wp14:editId="28F6D917">
              <wp:simplePos x="0" y="0"/>
              <wp:positionH relativeFrom="column">
                <wp:posOffset>-264160</wp:posOffset>
              </wp:positionH>
              <wp:positionV relativeFrom="paragraph">
                <wp:posOffset>121285</wp:posOffset>
              </wp:positionV>
              <wp:extent cx="3184525" cy="2628900"/>
              <wp:effectExtent l="0" t="0" r="9525" b="5080"/>
              <wp:wrapSquare wrapText="bothSides"/>
              <wp:docPr id="80" name="תמונה 80" descr="C:\Users\Abu Nawaf\AppData\Local\Microsoft\Windows\INetCacheContent.Word\08Result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u Nawaf\AppData\Local\Microsoft\Windows\INetCacheContent.Word\08Resultverfi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84525" cy="2628900"/>
                      </a:xfrm>
                      <a:prstGeom prst="rect">
                        <a:avLst/>
                      </a:prstGeom>
                      <a:noFill/>
                      <a:ln>
                        <a:noFill/>
                      </a:ln>
                    </pic:spPr>
                  </pic:pic>
                </a:graphicData>
              </a:graphic>
              <wp14:sizeRelH relativeFrom="page">
                <wp14:pctWidth>0</wp14:pctWidth>
              </wp14:sizeRelH>
              <wp14:sizeRelV relativeFrom="page">
                <wp14:pctHeight>0</wp14:pctHeight>
              </wp14:sizeRelV>
            </wp:anchor>
          </w:drawing>
        </w:r>
      </w:ins>
      <w:ins w:id="1187" w:author="adm" w:date="2017-01-18T18:53:00Z">
        <w:r w:rsidR="00F54744">
          <w:rPr>
            <w:rFonts w:asciiTheme="majorBidi" w:hAnsiTheme="majorBidi" w:cstheme="majorBidi"/>
            <w:color w:val="auto"/>
            <w:sz w:val="24"/>
            <w:szCs w:val="24"/>
          </w:rPr>
          <w:br w:type="page"/>
        </w:r>
      </w:ins>
    </w:p>
    <w:bookmarkEnd w:id="1185"/>
    <w:p w14:paraId="010BE5BA" w14:textId="4A98F075" w:rsidR="009E2855" w:rsidDel="00F54744" w:rsidRDefault="00F54744" w:rsidP="009E2855">
      <w:pPr>
        <w:spacing w:line="240" w:lineRule="auto"/>
        <w:ind w:right="120" w:firstLine="0"/>
        <w:jc w:val="left"/>
        <w:rPr>
          <w:del w:id="1188" w:author="adm" w:date="2017-01-18T18:53:00Z"/>
          <w:rFonts w:asciiTheme="majorBidi" w:hAnsiTheme="majorBidi" w:cstheme="majorBidi"/>
          <w:color w:val="auto"/>
          <w:sz w:val="24"/>
          <w:szCs w:val="24"/>
        </w:rPr>
      </w:pPr>
      <w:ins w:id="1189" w:author="adm" w:date="2017-01-18T18:53:00Z">
        <w:r w:rsidRPr="00F54744">
          <w:rPr>
            <w:rFonts w:asciiTheme="majorBidi" w:hAnsiTheme="majorBidi" w:cstheme="majorBidi"/>
            <w:b/>
            <w:bCs/>
            <w:noProof/>
            <w:color w:val="auto"/>
            <w:sz w:val="22"/>
            <w:lang w:bidi="ar-SA"/>
          </w:rPr>
          <w:lastRenderedPageBreak/>
          <w:drawing>
            <wp:anchor distT="0" distB="0" distL="114300" distR="114300" simplePos="0" relativeHeight="251683840" behindDoc="0" locked="0" layoutInCell="1" allowOverlap="1" wp14:anchorId="5ADD0E59" wp14:editId="732C5C22">
              <wp:simplePos x="0" y="0"/>
              <wp:positionH relativeFrom="margin">
                <wp:align>right</wp:align>
              </wp:positionH>
              <wp:positionV relativeFrom="paragraph">
                <wp:posOffset>226060</wp:posOffset>
              </wp:positionV>
              <wp:extent cx="6017895" cy="8347710"/>
              <wp:effectExtent l="0" t="0" r="1905" b="0"/>
              <wp:wrapSquare wrapText="bothSides"/>
              <wp:docPr id="65" name="Picture 65" descr="C:\Users\204582555\Downloads\finalproject-master\UML\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204582555\Downloads\finalproject-master\UML\verfiction.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43096"/>
                      <a:stretch/>
                    </pic:blipFill>
                    <pic:spPr bwMode="auto">
                      <a:xfrm>
                        <a:off x="0" y="0"/>
                        <a:ext cx="6017895" cy="8347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9E2855">
        <w:rPr>
          <w:rFonts w:asciiTheme="majorBidi" w:hAnsiTheme="majorBidi" w:cstheme="majorBidi"/>
          <w:color w:val="auto"/>
          <w:sz w:val="24"/>
          <w:szCs w:val="24"/>
        </w:rPr>
        <w:t xml:space="preserve">Class diagram: </w:t>
      </w:r>
    </w:p>
    <w:p w14:paraId="1902FC85" w14:textId="0FB59371" w:rsidR="009E2855" w:rsidDel="00F54744" w:rsidRDefault="009E2855">
      <w:pPr>
        <w:spacing w:line="240" w:lineRule="auto"/>
        <w:ind w:right="120" w:firstLine="0"/>
        <w:jc w:val="left"/>
        <w:rPr>
          <w:del w:id="1190" w:author="adm" w:date="2017-01-18T18:53:00Z"/>
          <w:rFonts w:asciiTheme="majorBidi" w:hAnsiTheme="majorBidi" w:cstheme="majorBidi"/>
          <w:color w:val="auto"/>
          <w:sz w:val="24"/>
          <w:szCs w:val="24"/>
        </w:rPr>
      </w:pPr>
    </w:p>
    <w:p w14:paraId="2CE05490" w14:textId="4A99D9EB" w:rsidR="009E2855" w:rsidDel="00F54744" w:rsidRDefault="009E2855" w:rsidP="009E2855">
      <w:pPr>
        <w:spacing w:line="240" w:lineRule="auto"/>
        <w:ind w:right="120" w:firstLine="0"/>
        <w:jc w:val="left"/>
        <w:rPr>
          <w:del w:id="1191" w:author="adm" w:date="2017-01-18T18:53:00Z"/>
          <w:rFonts w:asciiTheme="majorBidi" w:hAnsiTheme="majorBidi" w:cstheme="majorBidi"/>
          <w:color w:val="auto"/>
          <w:sz w:val="24"/>
          <w:szCs w:val="24"/>
        </w:rPr>
      </w:pPr>
      <w:del w:id="1192" w:author="adm" w:date="2017-01-18T18:53:00Z">
        <w:r w:rsidDel="00F54744">
          <w:rPr>
            <w:noProof/>
            <w:lang w:bidi="ar-SA"/>
          </w:rPr>
          <w:drawing>
            <wp:anchor distT="0" distB="0" distL="114300" distR="114300" simplePos="0" relativeHeight="251679744" behindDoc="0" locked="0" layoutInCell="1" allowOverlap="1" wp14:anchorId="158A37AD" wp14:editId="649C0F45">
              <wp:simplePos x="0" y="0"/>
              <wp:positionH relativeFrom="column">
                <wp:posOffset>-335280</wp:posOffset>
              </wp:positionH>
              <wp:positionV relativeFrom="paragraph">
                <wp:posOffset>180340</wp:posOffset>
              </wp:positionV>
              <wp:extent cx="6986905" cy="6736080"/>
              <wp:effectExtent l="0" t="0" r="4445" b="7620"/>
              <wp:wrapSquare wrapText="bothSides"/>
              <wp:docPr id="7" name="תמונה 7" descr="C:\Users\Abu Nawaf\AppData\Local\Microsoft\Windows\INetCacheContent.Word\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u Nawaf\AppData\Local\Microsoft\Windows\INetCacheContent.Word\verfiction.jpg"/>
                      <pic:cNvPicPr>
                        <a:picLocks noChangeAspect="1" noChangeArrowheads="1"/>
                      </pic:cNvPicPr>
                    </pic:nvPicPr>
                    <pic:blipFill rotWithShape="1">
                      <a:blip r:embed="rId54">
                        <a:extLst>
                          <a:ext uri="{28A0092B-C50C-407E-A947-70E740481C1C}">
                            <a14:useLocalDpi xmlns:a14="http://schemas.microsoft.com/office/drawing/2010/main" val="0"/>
                          </a:ext>
                        </a:extLst>
                      </a:blip>
                      <a:srcRect r="57347"/>
                      <a:stretch/>
                    </pic:blipFill>
                    <pic:spPr bwMode="auto">
                      <a:xfrm>
                        <a:off x="0" y="0"/>
                        <a:ext cx="6986905" cy="6736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518E7F6" w14:textId="55E1634B" w:rsidR="009E2855" w:rsidDel="00F54744" w:rsidRDefault="009E2855">
      <w:pPr>
        <w:spacing w:line="240" w:lineRule="auto"/>
        <w:ind w:right="120" w:firstLine="0"/>
        <w:jc w:val="left"/>
        <w:rPr>
          <w:del w:id="1193" w:author="adm" w:date="2017-01-18T18:53:00Z"/>
          <w:rFonts w:asciiTheme="majorBidi" w:hAnsiTheme="majorBidi" w:cstheme="majorBidi"/>
          <w:color w:val="auto"/>
          <w:sz w:val="24"/>
          <w:szCs w:val="24"/>
        </w:rPr>
      </w:pPr>
    </w:p>
    <w:p w14:paraId="1787A56E" w14:textId="1D9C43DD" w:rsidR="009E2855" w:rsidDel="00F54744" w:rsidRDefault="009E2855" w:rsidP="009E2855">
      <w:pPr>
        <w:spacing w:line="240" w:lineRule="auto"/>
        <w:ind w:right="120" w:firstLine="0"/>
        <w:jc w:val="left"/>
        <w:rPr>
          <w:del w:id="1194" w:author="adm" w:date="2017-01-18T18:53:00Z"/>
          <w:rFonts w:asciiTheme="majorBidi" w:hAnsiTheme="majorBidi" w:cstheme="majorBidi"/>
          <w:color w:val="auto"/>
          <w:sz w:val="24"/>
          <w:szCs w:val="24"/>
        </w:rPr>
      </w:pPr>
    </w:p>
    <w:p w14:paraId="49E2375D" w14:textId="12DAFF57" w:rsidR="009E2855" w:rsidDel="00F54744" w:rsidRDefault="009E2855" w:rsidP="009E2855">
      <w:pPr>
        <w:spacing w:line="240" w:lineRule="auto"/>
        <w:ind w:right="120" w:firstLine="0"/>
        <w:jc w:val="left"/>
        <w:rPr>
          <w:del w:id="1195" w:author="adm" w:date="2017-01-18T18:53:00Z"/>
          <w:rFonts w:asciiTheme="majorBidi" w:hAnsiTheme="majorBidi" w:cstheme="majorBidi"/>
          <w:color w:val="auto"/>
          <w:sz w:val="24"/>
          <w:szCs w:val="24"/>
        </w:rPr>
      </w:pPr>
    </w:p>
    <w:p w14:paraId="0672D2CA" w14:textId="740AB928" w:rsidR="009E2855" w:rsidDel="00F54744" w:rsidRDefault="009E2855" w:rsidP="009E2855">
      <w:pPr>
        <w:spacing w:line="240" w:lineRule="auto"/>
        <w:ind w:right="120" w:firstLine="0"/>
        <w:jc w:val="left"/>
        <w:rPr>
          <w:del w:id="1196" w:author="adm" w:date="2017-01-18T18:53:00Z"/>
          <w:rFonts w:asciiTheme="majorBidi" w:hAnsiTheme="majorBidi" w:cstheme="majorBidi"/>
          <w:color w:val="auto"/>
          <w:sz w:val="24"/>
          <w:szCs w:val="24"/>
        </w:rPr>
      </w:pPr>
    </w:p>
    <w:p w14:paraId="7E0D475A" w14:textId="62C61616" w:rsidR="009E2855" w:rsidDel="00F54744" w:rsidRDefault="009E2855" w:rsidP="009E2855">
      <w:pPr>
        <w:spacing w:line="240" w:lineRule="auto"/>
        <w:ind w:right="120" w:firstLine="0"/>
        <w:jc w:val="left"/>
        <w:rPr>
          <w:del w:id="1197" w:author="adm" w:date="2017-01-18T18:53:00Z"/>
          <w:rFonts w:asciiTheme="majorBidi" w:hAnsiTheme="majorBidi" w:cstheme="majorBidi"/>
          <w:color w:val="auto"/>
          <w:sz w:val="24"/>
          <w:szCs w:val="24"/>
        </w:rPr>
      </w:pPr>
    </w:p>
    <w:p w14:paraId="5E773BD5" w14:textId="70DF8CEC" w:rsidR="009E2855" w:rsidDel="00F54744" w:rsidRDefault="009E2855" w:rsidP="009E2855">
      <w:pPr>
        <w:spacing w:line="240" w:lineRule="auto"/>
        <w:ind w:right="120" w:firstLine="0"/>
        <w:jc w:val="left"/>
        <w:rPr>
          <w:del w:id="1198" w:author="adm" w:date="2017-01-18T18:53:00Z"/>
          <w:rFonts w:asciiTheme="majorBidi" w:hAnsiTheme="majorBidi" w:cstheme="majorBidi"/>
          <w:color w:val="auto"/>
          <w:sz w:val="24"/>
          <w:szCs w:val="24"/>
        </w:rPr>
      </w:pPr>
    </w:p>
    <w:p w14:paraId="1F3F4933" w14:textId="46CCFE95" w:rsidR="009E2855" w:rsidDel="00F54744" w:rsidRDefault="009E2855" w:rsidP="009E2855">
      <w:pPr>
        <w:spacing w:line="240" w:lineRule="auto"/>
        <w:ind w:right="120" w:firstLine="0"/>
        <w:jc w:val="left"/>
        <w:rPr>
          <w:del w:id="1199" w:author="adm" w:date="2017-01-18T18:53:00Z"/>
          <w:rFonts w:asciiTheme="majorBidi" w:hAnsiTheme="majorBidi" w:cstheme="majorBidi"/>
          <w:color w:val="auto"/>
          <w:sz w:val="24"/>
          <w:szCs w:val="24"/>
        </w:rPr>
      </w:pPr>
    </w:p>
    <w:p w14:paraId="59E7F5CE" w14:textId="63AF7976" w:rsidR="009E2855" w:rsidDel="00F54744" w:rsidRDefault="009E2855" w:rsidP="009E2855">
      <w:pPr>
        <w:spacing w:line="240" w:lineRule="auto"/>
        <w:ind w:right="120" w:firstLine="0"/>
        <w:jc w:val="left"/>
        <w:rPr>
          <w:del w:id="1200" w:author="adm" w:date="2017-01-18T18:53:00Z"/>
          <w:rFonts w:asciiTheme="majorBidi" w:hAnsiTheme="majorBidi" w:cstheme="majorBidi"/>
          <w:color w:val="auto"/>
          <w:sz w:val="24"/>
          <w:szCs w:val="24"/>
        </w:rPr>
      </w:pPr>
    </w:p>
    <w:p w14:paraId="32CDB63B" w14:textId="0CC299A7" w:rsidR="009E2855" w:rsidDel="00F54744" w:rsidRDefault="009E2855" w:rsidP="009E2855">
      <w:pPr>
        <w:spacing w:line="240" w:lineRule="auto"/>
        <w:ind w:right="120" w:firstLine="0"/>
        <w:jc w:val="left"/>
        <w:rPr>
          <w:del w:id="1201" w:author="adm" w:date="2017-01-18T18:53:00Z"/>
          <w:rFonts w:asciiTheme="majorBidi" w:hAnsiTheme="majorBidi" w:cstheme="majorBidi"/>
          <w:color w:val="auto"/>
          <w:sz w:val="24"/>
          <w:szCs w:val="24"/>
        </w:rPr>
      </w:pPr>
    </w:p>
    <w:p w14:paraId="18D4B979" w14:textId="52960659" w:rsidR="009E2855" w:rsidDel="00F54744" w:rsidRDefault="009E2855" w:rsidP="009E2855">
      <w:pPr>
        <w:spacing w:line="240" w:lineRule="auto"/>
        <w:ind w:right="120" w:firstLine="0"/>
        <w:jc w:val="left"/>
        <w:rPr>
          <w:del w:id="1202" w:author="adm" w:date="2017-01-18T18:53:00Z"/>
          <w:noProof/>
          <w:lang w:bidi="ar-SA"/>
        </w:rPr>
      </w:pPr>
    </w:p>
    <w:p w14:paraId="33DC07BD" w14:textId="62754DD5" w:rsidR="009E2855" w:rsidDel="00F54744" w:rsidRDefault="0027549F" w:rsidP="009E2855">
      <w:pPr>
        <w:spacing w:line="240" w:lineRule="auto"/>
        <w:ind w:right="120" w:firstLine="0"/>
        <w:jc w:val="left"/>
        <w:rPr>
          <w:del w:id="1203" w:author="adm" w:date="2017-01-18T18:53:00Z"/>
          <w:rFonts w:asciiTheme="majorBidi" w:hAnsiTheme="majorBidi" w:cstheme="majorBidi"/>
          <w:color w:val="auto"/>
          <w:sz w:val="24"/>
          <w:szCs w:val="24"/>
        </w:rPr>
      </w:pPr>
      <w:del w:id="1204" w:author="adm" w:date="2017-01-18T18:53:00Z">
        <w:r w:rsidDel="00F54744">
          <w:rPr>
            <w:noProof/>
            <w:lang w:bidi="ar-SA"/>
          </w:rPr>
          <w:drawing>
            <wp:anchor distT="0" distB="0" distL="114300" distR="114300" simplePos="0" relativeHeight="251680768" behindDoc="0" locked="0" layoutInCell="1" allowOverlap="1" wp14:anchorId="354E7F4B" wp14:editId="4DD71399">
              <wp:simplePos x="0" y="0"/>
              <wp:positionH relativeFrom="margin">
                <wp:align>center</wp:align>
              </wp:positionH>
              <wp:positionV relativeFrom="paragraph">
                <wp:posOffset>0</wp:posOffset>
              </wp:positionV>
              <wp:extent cx="7211060" cy="5747385"/>
              <wp:effectExtent l="0" t="0" r="8890" b="5715"/>
              <wp:wrapSquare wrapText="bothSides"/>
              <wp:docPr id="27" name="תמונה 27" descr="C:\Users\Abu Nawaf\AppData\Local\Microsoft\Windows\INetCacheContent.Word\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u Nawaf\AppData\Local\Microsoft\Windows\INetCacheContent.Word\verfiction.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43469" r="22487" b="34110"/>
                      <a:stretch/>
                    </pic:blipFill>
                    <pic:spPr bwMode="auto">
                      <a:xfrm>
                        <a:off x="0" y="0"/>
                        <a:ext cx="7211060" cy="5747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1B219AA8" w14:textId="45B11A90" w:rsidR="009E2855" w:rsidDel="00F54744" w:rsidRDefault="009E2855">
      <w:pPr>
        <w:spacing w:line="240" w:lineRule="auto"/>
        <w:ind w:right="120" w:firstLine="0"/>
        <w:jc w:val="left"/>
        <w:rPr>
          <w:del w:id="1205" w:author="adm" w:date="2017-01-18T18:53:00Z"/>
          <w:rFonts w:asciiTheme="majorBidi" w:hAnsiTheme="majorBidi" w:cstheme="majorBidi"/>
          <w:color w:val="auto"/>
          <w:sz w:val="24"/>
          <w:szCs w:val="24"/>
        </w:rPr>
      </w:pPr>
    </w:p>
    <w:p w14:paraId="7336CCF6" w14:textId="7247F8B0" w:rsidR="009E2855" w:rsidDel="00F54744" w:rsidRDefault="009E2855" w:rsidP="009E2855">
      <w:pPr>
        <w:spacing w:line="240" w:lineRule="auto"/>
        <w:ind w:right="120" w:firstLine="0"/>
        <w:jc w:val="left"/>
        <w:rPr>
          <w:del w:id="1206" w:author="adm" w:date="2017-01-18T18:53:00Z"/>
          <w:rFonts w:asciiTheme="majorBidi" w:hAnsiTheme="majorBidi" w:cstheme="majorBidi"/>
          <w:color w:val="auto"/>
          <w:sz w:val="24"/>
          <w:szCs w:val="24"/>
        </w:rPr>
      </w:pPr>
    </w:p>
    <w:p w14:paraId="1861E079" w14:textId="26DD8CE0" w:rsidR="009E2855" w:rsidDel="00F54744" w:rsidRDefault="009E2855" w:rsidP="009E2855">
      <w:pPr>
        <w:spacing w:line="240" w:lineRule="auto"/>
        <w:ind w:right="120" w:firstLine="0"/>
        <w:jc w:val="left"/>
        <w:rPr>
          <w:del w:id="1207" w:author="adm" w:date="2017-01-18T18:53:00Z"/>
          <w:rFonts w:asciiTheme="majorBidi" w:hAnsiTheme="majorBidi" w:cstheme="majorBidi"/>
          <w:color w:val="auto"/>
          <w:sz w:val="24"/>
          <w:szCs w:val="24"/>
        </w:rPr>
      </w:pPr>
    </w:p>
    <w:p w14:paraId="7DED3308" w14:textId="1F05F86A" w:rsidR="009E2855" w:rsidDel="00F54744" w:rsidRDefault="009E2855" w:rsidP="009E2855">
      <w:pPr>
        <w:spacing w:line="240" w:lineRule="auto"/>
        <w:ind w:right="120" w:firstLine="0"/>
        <w:jc w:val="left"/>
        <w:rPr>
          <w:del w:id="1208" w:author="adm" w:date="2017-01-18T18:53:00Z"/>
          <w:rFonts w:asciiTheme="majorBidi" w:hAnsiTheme="majorBidi" w:cstheme="majorBidi"/>
          <w:color w:val="auto"/>
          <w:sz w:val="24"/>
          <w:szCs w:val="24"/>
        </w:rPr>
      </w:pPr>
    </w:p>
    <w:p w14:paraId="0FCBB923" w14:textId="2F5705B4" w:rsidR="009E2855" w:rsidDel="00F54744" w:rsidRDefault="009E2855" w:rsidP="009E2855">
      <w:pPr>
        <w:spacing w:line="240" w:lineRule="auto"/>
        <w:ind w:right="120" w:firstLine="0"/>
        <w:jc w:val="left"/>
        <w:rPr>
          <w:del w:id="1209" w:author="adm" w:date="2017-01-18T18:53:00Z"/>
          <w:rFonts w:asciiTheme="majorBidi" w:hAnsiTheme="majorBidi" w:cstheme="majorBidi"/>
          <w:color w:val="auto"/>
          <w:sz w:val="24"/>
          <w:szCs w:val="24"/>
        </w:rPr>
      </w:pPr>
    </w:p>
    <w:p w14:paraId="221D3E83" w14:textId="075750AA" w:rsidR="00F54744" w:rsidRDefault="0027549F" w:rsidP="00F54744">
      <w:pPr>
        <w:spacing w:after="160" w:line="259" w:lineRule="auto"/>
        <w:ind w:left="0" w:right="0" w:firstLine="0"/>
        <w:jc w:val="left"/>
        <w:rPr>
          <w:ins w:id="1210" w:author="adm" w:date="2017-01-18T18:53:00Z"/>
          <w:rFonts w:asciiTheme="majorBidi" w:hAnsiTheme="majorBidi" w:cstheme="majorBidi"/>
          <w:b/>
          <w:bCs/>
          <w:color w:val="auto"/>
          <w:sz w:val="22"/>
        </w:rPr>
      </w:pPr>
      <w:del w:id="1211" w:author="adm" w:date="2017-01-18T18:53:00Z">
        <w:r w:rsidDel="00F54744">
          <w:rPr>
            <w:noProof/>
            <w:lang w:bidi="ar-SA"/>
          </w:rPr>
          <w:drawing>
            <wp:anchor distT="0" distB="0" distL="114300" distR="114300" simplePos="0" relativeHeight="251681792" behindDoc="0" locked="0" layoutInCell="1" allowOverlap="1" wp14:anchorId="1ADDCB2D" wp14:editId="53767A7F">
              <wp:simplePos x="0" y="0"/>
              <wp:positionH relativeFrom="column">
                <wp:posOffset>-690881</wp:posOffset>
              </wp:positionH>
              <wp:positionV relativeFrom="paragraph">
                <wp:posOffset>362</wp:posOffset>
              </wp:positionV>
              <wp:extent cx="7115175" cy="8149269"/>
              <wp:effectExtent l="0" t="0" r="0" b="4445"/>
              <wp:wrapSquare wrapText="bothSides"/>
              <wp:docPr id="24" name="תמונה 24" descr="C:\Users\Abu Nawaf\AppData\Local\Microsoft\Windows\INetCacheContent.Word\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u Nawaf\AppData\Local\Microsoft\Windows\INetCacheContent.Word\verfiction.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77363" r="-1053" b="34110"/>
                      <a:stretch/>
                    </pic:blipFill>
                    <pic:spPr bwMode="auto">
                      <a:xfrm>
                        <a:off x="0" y="0"/>
                        <a:ext cx="7118233" cy="815277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057131C8" w14:textId="59D48FAE" w:rsidR="00F54744" w:rsidRDefault="00F54744">
      <w:pPr>
        <w:spacing w:after="160" w:line="259" w:lineRule="auto"/>
        <w:ind w:left="0" w:right="0" w:firstLine="0"/>
        <w:jc w:val="left"/>
        <w:rPr>
          <w:ins w:id="1212" w:author="adm" w:date="2017-01-18T18:53:00Z"/>
          <w:rFonts w:asciiTheme="majorBidi" w:hAnsiTheme="majorBidi" w:cstheme="majorBidi"/>
          <w:b/>
          <w:bCs/>
          <w:color w:val="auto"/>
          <w:sz w:val="22"/>
        </w:rPr>
      </w:pPr>
      <w:ins w:id="1213" w:author="adm" w:date="2017-01-18T18:53:00Z">
        <w:r>
          <w:rPr>
            <w:rFonts w:asciiTheme="majorBidi" w:hAnsiTheme="majorBidi" w:cstheme="majorBidi"/>
            <w:b/>
            <w:bCs/>
            <w:color w:val="auto"/>
            <w:sz w:val="22"/>
          </w:rPr>
          <w:br w:type="page"/>
        </w:r>
      </w:ins>
    </w:p>
    <w:p w14:paraId="38740A40" w14:textId="57C2091C" w:rsidR="00F54744" w:rsidRDefault="00F54744" w:rsidP="00F54744">
      <w:pPr>
        <w:spacing w:after="160" w:line="259" w:lineRule="auto"/>
        <w:ind w:left="0" w:right="0" w:firstLine="0"/>
        <w:jc w:val="left"/>
        <w:rPr>
          <w:ins w:id="1214" w:author="adm" w:date="2017-01-18T18:55:00Z"/>
          <w:rFonts w:asciiTheme="majorBidi" w:hAnsiTheme="majorBidi" w:cstheme="majorBidi"/>
          <w:b/>
          <w:bCs/>
          <w:color w:val="auto"/>
          <w:sz w:val="22"/>
        </w:rPr>
      </w:pPr>
      <w:ins w:id="1215" w:author="adm" w:date="2017-01-18T18:54:00Z">
        <w:r w:rsidRPr="00F54744">
          <w:rPr>
            <w:rFonts w:asciiTheme="majorBidi" w:hAnsiTheme="majorBidi" w:cstheme="majorBidi"/>
            <w:b/>
            <w:bCs/>
            <w:noProof/>
            <w:color w:val="auto"/>
            <w:sz w:val="22"/>
            <w:lang w:bidi="ar-SA"/>
          </w:rPr>
          <w:lastRenderedPageBreak/>
          <w:drawing>
            <wp:anchor distT="0" distB="0" distL="114300" distR="114300" simplePos="0" relativeHeight="251684864" behindDoc="0" locked="0" layoutInCell="1" allowOverlap="1" wp14:anchorId="116EA233" wp14:editId="7401E6F7">
              <wp:simplePos x="0" y="0"/>
              <wp:positionH relativeFrom="column">
                <wp:posOffset>-188049</wp:posOffset>
              </wp:positionH>
              <wp:positionV relativeFrom="paragraph">
                <wp:posOffset>468</wp:posOffset>
              </wp:positionV>
              <wp:extent cx="5826642" cy="9382442"/>
              <wp:effectExtent l="0" t="0" r="3175" b="0"/>
              <wp:wrapSquare wrapText="bothSides"/>
              <wp:docPr id="66" name="Picture 66" descr="C:\Users\204582555\Downloads\finalproject-master\UML\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204582555\Downloads\finalproject-master\UML\verfiction.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57083" b="12431"/>
                      <a:stretch/>
                    </pic:blipFill>
                    <pic:spPr bwMode="auto">
                      <a:xfrm>
                        <a:off x="0" y="0"/>
                        <a:ext cx="5829102" cy="93864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622F9DB5" w14:textId="77777777" w:rsidR="0027549F" w:rsidRDefault="0027549F">
      <w:pPr>
        <w:spacing w:after="160" w:line="259" w:lineRule="auto"/>
        <w:ind w:left="0" w:right="0" w:firstLine="0"/>
        <w:jc w:val="left"/>
        <w:rPr>
          <w:ins w:id="1216" w:author="adm" w:date="2017-01-18T17:18:00Z"/>
          <w:rFonts w:asciiTheme="majorBidi" w:hAnsiTheme="majorBidi" w:cstheme="majorBidi"/>
          <w:b/>
          <w:bCs/>
          <w:color w:val="auto"/>
          <w:sz w:val="22"/>
        </w:rPr>
      </w:pPr>
    </w:p>
    <w:p w14:paraId="30532642" w14:textId="77777777" w:rsidR="009E2855" w:rsidDel="0027549F" w:rsidRDefault="009E2855" w:rsidP="009E2855">
      <w:pPr>
        <w:pStyle w:val="a3"/>
        <w:bidi w:val="0"/>
        <w:spacing w:before="240" w:after="120" w:line="264" w:lineRule="auto"/>
        <w:jc w:val="both"/>
        <w:rPr>
          <w:del w:id="1217" w:author="adm" w:date="2017-01-18T17:18:00Z"/>
          <w:rFonts w:asciiTheme="majorBidi" w:hAnsiTheme="majorBidi" w:cstheme="majorBidi"/>
          <w:b/>
          <w:bCs/>
        </w:rPr>
      </w:pPr>
    </w:p>
    <w:p w14:paraId="466884E5" w14:textId="52640D54" w:rsidR="00E47F0D" w:rsidDel="00D671C9" w:rsidRDefault="00E47F0D" w:rsidP="00E47F0D">
      <w:pPr>
        <w:pStyle w:val="a3"/>
        <w:bidi w:val="0"/>
        <w:spacing w:before="240" w:after="120" w:line="264" w:lineRule="auto"/>
        <w:jc w:val="both"/>
        <w:rPr>
          <w:del w:id="1218" w:author="adm" w:date="2017-01-18T18:15:00Z"/>
          <w:rFonts w:asciiTheme="majorBidi" w:hAnsiTheme="majorBidi" w:cstheme="majorBidi"/>
          <w:b/>
          <w:bCs/>
        </w:rPr>
      </w:pPr>
    </w:p>
    <w:p w14:paraId="2D83DD7D" w14:textId="15D36648" w:rsidR="009E2855" w:rsidRPr="00EE4564" w:rsidDel="00D671C9" w:rsidRDefault="009E2855" w:rsidP="009E2855">
      <w:pPr>
        <w:pStyle w:val="a3"/>
        <w:bidi w:val="0"/>
        <w:spacing w:before="240" w:after="120" w:line="264" w:lineRule="auto"/>
        <w:jc w:val="both"/>
        <w:rPr>
          <w:del w:id="1219" w:author="adm" w:date="2017-01-18T18:15:00Z"/>
          <w:rFonts w:asciiTheme="majorBidi" w:hAnsiTheme="majorBidi" w:cstheme="majorBidi"/>
          <w:b/>
          <w:bCs/>
        </w:rPr>
      </w:pPr>
    </w:p>
    <w:p w14:paraId="4BE56CF6" w14:textId="7535D4B4" w:rsidR="000F78A3" w:rsidDel="00D671C9" w:rsidRDefault="000F78A3" w:rsidP="00C46DE0">
      <w:pPr>
        <w:spacing w:line="240" w:lineRule="auto"/>
        <w:ind w:right="120" w:firstLine="0"/>
        <w:jc w:val="left"/>
        <w:rPr>
          <w:del w:id="1220" w:author="adm" w:date="2017-01-18T18:15:00Z"/>
          <w:rFonts w:asciiTheme="majorBidi" w:hAnsiTheme="majorBidi" w:cstheme="majorBidi"/>
          <w:b/>
          <w:bCs/>
          <w:color w:val="auto"/>
          <w:sz w:val="24"/>
          <w:szCs w:val="24"/>
        </w:rPr>
      </w:pPr>
    </w:p>
    <w:p w14:paraId="4A21D016" w14:textId="125B51ED" w:rsidR="000F78A3" w:rsidDel="00D671C9" w:rsidRDefault="000F78A3" w:rsidP="00C46DE0">
      <w:pPr>
        <w:spacing w:line="240" w:lineRule="auto"/>
        <w:ind w:right="120" w:firstLine="0"/>
        <w:jc w:val="left"/>
        <w:rPr>
          <w:del w:id="1221" w:author="adm" w:date="2017-01-18T18:15:00Z"/>
          <w:rFonts w:asciiTheme="majorBidi" w:hAnsiTheme="majorBidi" w:cstheme="majorBidi"/>
          <w:b/>
          <w:bCs/>
          <w:color w:val="auto"/>
          <w:sz w:val="24"/>
          <w:szCs w:val="24"/>
        </w:rPr>
      </w:pPr>
    </w:p>
    <w:p w14:paraId="4EA672E0" w14:textId="4EB21CDF" w:rsidR="000F78A3" w:rsidDel="00D671C9" w:rsidRDefault="000F78A3" w:rsidP="00C46DE0">
      <w:pPr>
        <w:spacing w:line="240" w:lineRule="auto"/>
        <w:ind w:right="120" w:firstLine="0"/>
        <w:jc w:val="left"/>
        <w:rPr>
          <w:del w:id="1222" w:author="adm" w:date="2017-01-18T18:15:00Z"/>
          <w:rFonts w:asciiTheme="majorBidi" w:hAnsiTheme="majorBidi" w:cstheme="majorBidi"/>
          <w:b/>
          <w:bCs/>
          <w:color w:val="auto"/>
          <w:sz w:val="24"/>
          <w:szCs w:val="24"/>
        </w:rPr>
      </w:pPr>
    </w:p>
    <w:p w14:paraId="28B29CCC" w14:textId="55155DB9" w:rsidR="00B173F8" w:rsidDel="00D671C9" w:rsidRDefault="00B173F8" w:rsidP="009E2855">
      <w:pPr>
        <w:spacing w:line="240" w:lineRule="auto"/>
        <w:ind w:left="0" w:right="120" w:firstLine="0"/>
        <w:jc w:val="left"/>
        <w:rPr>
          <w:del w:id="1223" w:author="adm" w:date="2017-01-18T18:15:00Z"/>
          <w:rFonts w:asciiTheme="majorBidi" w:hAnsiTheme="majorBidi" w:cstheme="majorBidi"/>
          <w:b/>
          <w:bCs/>
          <w:color w:val="auto"/>
          <w:sz w:val="24"/>
          <w:szCs w:val="24"/>
        </w:rPr>
      </w:pPr>
      <w:bookmarkStart w:id="1224" w:name="OLE_LINK2"/>
    </w:p>
    <w:p w14:paraId="352B6E40" w14:textId="38CFB47D" w:rsidR="009E2855" w:rsidRPr="009E2855" w:rsidDel="00D671C9" w:rsidRDefault="009E2855" w:rsidP="009E2855">
      <w:pPr>
        <w:spacing w:line="240" w:lineRule="auto"/>
        <w:ind w:left="0" w:right="120" w:firstLine="0"/>
        <w:jc w:val="left"/>
        <w:rPr>
          <w:del w:id="1225" w:author="adm" w:date="2017-01-18T18:15:00Z"/>
          <w:rFonts w:asciiTheme="majorBidi" w:hAnsiTheme="majorBidi" w:cstheme="majorBidi"/>
          <w:b/>
          <w:bCs/>
          <w:color w:val="auto"/>
          <w:sz w:val="24"/>
          <w:szCs w:val="24"/>
        </w:rPr>
      </w:pPr>
    </w:p>
    <w:p w14:paraId="5BE803B0" w14:textId="132CE53C" w:rsidR="00601C31" w:rsidRPr="00C46DE0" w:rsidRDefault="00601C31" w:rsidP="00E47F0D">
      <w:pPr>
        <w:pStyle w:val="ae"/>
        <w:numPr>
          <w:ilvl w:val="1"/>
          <w:numId w:val="63"/>
        </w:numPr>
        <w:spacing w:before="240" w:after="120" w:line="264" w:lineRule="auto"/>
        <w:ind w:left="360" w:right="0"/>
        <w:rPr>
          <w:rFonts w:asciiTheme="majorBidi" w:hAnsiTheme="majorBidi" w:cstheme="majorBidi"/>
          <w:b/>
          <w:bCs/>
          <w:color w:val="000000" w:themeColor="text1"/>
          <w:sz w:val="24"/>
          <w:szCs w:val="24"/>
          <w:lang w:val="en-GB"/>
        </w:rPr>
      </w:pPr>
      <w:r w:rsidRPr="00601C31">
        <w:rPr>
          <w:rFonts w:asciiTheme="majorBidi" w:eastAsiaTheme="minorEastAsia" w:hAnsiTheme="majorBidi" w:cstheme="majorBidi"/>
          <w:b/>
          <w:bCs/>
          <w:color w:val="000000" w:themeColor="text1"/>
          <w:sz w:val="24"/>
          <w:szCs w:val="24"/>
          <w:lang w:bidi="ar-SA"/>
        </w:rPr>
        <w:t>Testing plan</w:t>
      </w:r>
    </w:p>
    <w:p w14:paraId="40022F42" w14:textId="5E53EDAE" w:rsidR="00C46DE0" w:rsidRPr="00C46DE0" w:rsidRDefault="00C46DE0" w:rsidP="00C46DE0">
      <w:pPr>
        <w:pStyle w:val="a3"/>
        <w:bidi w:val="0"/>
        <w:spacing w:after="120" w:line="264" w:lineRule="auto"/>
        <w:ind w:left="360"/>
        <w:jc w:val="both"/>
        <w:rPr>
          <w:rStyle w:val="a8"/>
          <w:rFonts w:asciiTheme="majorBidi" w:hAnsiTheme="majorBidi" w:cstheme="majorBidi"/>
          <w:sz w:val="22"/>
          <w:szCs w:val="22"/>
        </w:rPr>
      </w:pPr>
      <w:r w:rsidRPr="00EE4564">
        <w:rPr>
          <w:rFonts w:asciiTheme="majorBidi" w:hAnsiTheme="majorBidi" w:cstheme="majorBidi"/>
        </w:rPr>
        <w:t>In order to check out the system performance we will run the program on some significant input:</w:t>
      </w:r>
    </w:p>
    <w:bookmarkEnd w:id="1224"/>
    <w:p w14:paraId="37D63881" w14:textId="63D19BA0" w:rsidR="00601C31" w:rsidRPr="00601C31" w:rsidRDefault="00E47F0D" w:rsidP="00C46DE0">
      <w:pPr>
        <w:spacing w:before="240" w:after="120" w:line="262" w:lineRule="auto"/>
        <w:ind w:left="0" w:right="0" w:firstLine="0"/>
        <w:jc w:val="left"/>
        <w:rPr>
          <w:rFonts w:asciiTheme="majorBidi" w:hAnsiTheme="majorBidi" w:cstheme="majorBidi"/>
          <w:sz w:val="22"/>
        </w:rPr>
      </w:pPr>
      <w:r>
        <w:rPr>
          <w:rFonts w:asciiTheme="majorBidi" w:hAnsiTheme="majorBidi" w:cstheme="majorBidi"/>
          <w:b/>
          <w:sz w:val="22"/>
        </w:rPr>
        <w:t>6.3</w:t>
      </w:r>
      <w:r w:rsidR="00601C31" w:rsidRPr="00601C31">
        <w:rPr>
          <w:rFonts w:asciiTheme="majorBidi" w:hAnsiTheme="majorBidi" w:cstheme="majorBidi"/>
          <w:b/>
          <w:sz w:val="22"/>
        </w:rPr>
        <w:t>.1</w:t>
      </w:r>
      <w:r w:rsidR="00601C31">
        <w:rPr>
          <w:rFonts w:asciiTheme="majorBidi" w:eastAsia="Arial" w:hAnsiTheme="majorBidi" w:cstheme="majorBidi"/>
          <w:b/>
          <w:sz w:val="22"/>
        </w:rPr>
        <w:t xml:space="preserve"> A</w:t>
      </w:r>
      <w:r w:rsidR="00601C31" w:rsidRPr="00601C31">
        <w:rPr>
          <w:rFonts w:asciiTheme="majorBidi" w:eastAsia="Arial" w:hAnsiTheme="majorBidi" w:cstheme="majorBidi"/>
          <w:b/>
          <w:sz w:val="22"/>
        </w:rPr>
        <w:t xml:space="preserve">dd and </w:t>
      </w:r>
      <w:r w:rsidR="00601C31" w:rsidRPr="00601C31">
        <w:rPr>
          <w:rFonts w:asciiTheme="majorBidi" w:hAnsiTheme="majorBidi" w:cstheme="majorBidi"/>
          <w:b/>
          <w:sz w:val="22"/>
        </w:rPr>
        <w:t>Edit Screen</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017C8748" w14:textId="77777777" w:rsidTr="00C46DE0">
        <w:trPr>
          <w:trHeight w:val="272"/>
        </w:trPr>
        <w:tc>
          <w:tcPr>
            <w:tcW w:w="2871" w:type="dxa"/>
            <w:tcBorders>
              <w:top w:val="single" w:sz="4" w:space="0" w:color="4472C4"/>
              <w:left w:val="nil"/>
              <w:bottom w:val="single" w:sz="4" w:space="0" w:color="4472C4"/>
              <w:right w:val="nil"/>
            </w:tcBorders>
            <w:shd w:val="clear" w:color="auto" w:fill="4472C4"/>
          </w:tcPr>
          <w:p w14:paraId="30428CEC" w14:textId="77777777" w:rsidR="00601C31" w:rsidRPr="00601C31" w:rsidRDefault="00601C31" w:rsidP="00C46DE0">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TestID</w:t>
            </w:r>
            <w:r w:rsidRPr="00601C31">
              <w:rPr>
                <w:rFonts w:asciiTheme="majorBidi" w:hAnsiTheme="majorBidi" w:cstheme="majorBidi"/>
                <w:color w:val="FFFFFF"/>
                <w:sz w:val="22"/>
              </w:rPr>
              <w:t xml:space="preserve"> </w:t>
            </w:r>
          </w:p>
        </w:tc>
        <w:tc>
          <w:tcPr>
            <w:tcW w:w="2205" w:type="dxa"/>
            <w:tcBorders>
              <w:top w:val="single" w:sz="4" w:space="0" w:color="4472C4"/>
              <w:left w:val="nil"/>
              <w:bottom w:val="single" w:sz="4" w:space="0" w:color="4472C4"/>
              <w:right w:val="nil"/>
            </w:tcBorders>
            <w:shd w:val="clear" w:color="auto" w:fill="4472C4"/>
          </w:tcPr>
          <w:p w14:paraId="04250E55" w14:textId="77777777" w:rsidR="00601C31" w:rsidRPr="00601C31" w:rsidRDefault="00601C31" w:rsidP="00C46DE0">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Initiating  actor</w:t>
            </w:r>
            <w:r w:rsidRPr="00601C31">
              <w:rPr>
                <w:rFonts w:asciiTheme="majorBidi" w:hAnsiTheme="majorBidi" w:cstheme="majorBidi"/>
                <w:color w:val="FFFFFF"/>
                <w:sz w:val="22"/>
              </w:rPr>
              <w:t xml:space="preserve"> </w:t>
            </w:r>
          </w:p>
        </w:tc>
        <w:tc>
          <w:tcPr>
            <w:tcW w:w="2257" w:type="dxa"/>
            <w:tcBorders>
              <w:top w:val="single" w:sz="4" w:space="0" w:color="4472C4"/>
              <w:left w:val="nil"/>
              <w:bottom w:val="single" w:sz="4" w:space="0" w:color="4472C4"/>
              <w:right w:val="nil"/>
            </w:tcBorders>
            <w:shd w:val="clear" w:color="auto" w:fill="4472C4"/>
          </w:tcPr>
          <w:p w14:paraId="1CA38921" w14:textId="77777777" w:rsidR="00601C31" w:rsidRPr="00601C31" w:rsidRDefault="00601C31" w:rsidP="00C46DE0">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Description</w:t>
            </w:r>
            <w:r w:rsidRPr="00601C31">
              <w:rPr>
                <w:rFonts w:asciiTheme="majorBidi" w:hAnsiTheme="majorBidi" w:cstheme="majorBidi"/>
                <w:color w:val="FFFFFF"/>
                <w:sz w:val="22"/>
              </w:rPr>
              <w:t xml:space="preserve"> </w:t>
            </w:r>
          </w:p>
        </w:tc>
        <w:tc>
          <w:tcPr>
            <w:tcW w:w="2970" w:type="dxa"/>
            <w:tcBorders>
              <w:top w:val="single" w:sz="4" w:space="0" w:color="4472C4"/>
              <w:left w:val="nil"/>
              <w:bottom w:val="single" w:sz="4" w:space="0" w:color="4472C4"/>
              <w:right w:val="single" w:sz="4" w:space="0" w:color="4472C4"/>
            </w:tcBorders>
            <w:shd w:val="clear" w:color="auto" w:fill="4472C4"/>
          </w:tcPr>
          <w:p w14:paraId="48D07DF2" w14:textId="77777777" w:rsidR="00601C31" w:rsidRPr="00601C31" w:rsidRDefault="00601C31" w:rsidP="00C46DE0">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Expected results</w:t>
            </w:r>
            <w:r w:rsidRPr="00601C31">
              <w:rPr>
                <w:rFonts w:asciiTheme="majorBidi" w:hAnsiTheme="majorBidi" w:cstheme="majorBidi"/>
                <w:color w:val="FFFFFF"/>
                <w:sz w:val="22"/>
              </w:rPr>
              <w:t xml:space="preserve"> </w:t>
            </w:r>
          </w:p>
        </w:tc>
      </w:tr>
      <w:tr w:rsidR="00601C31" w:rsidRPr="00601C31" w14:paraId="62CE342D"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215E8AE2"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ScreenNameAlreadyExists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4302BCA5"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5B0BE24A"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architect chose a screen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71F51908"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“screen Name is occupied, please choose another”. </w:t>
            </w:r>
          </w:p>
        </w:tc>
      </w:tr>
      <w:tr w:rsidR="00601C31" w:rsidRPr="00601C31" w14:paraId="27341E84"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1BB48E52"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EmptyScreenName  </w:t>
            </w:r>
          </w:p>
        </w:tc>
        <w:tc>
          <w:tcPr>
            <w:tcW w:w="2205" w:type="dxa"/>
            <w:tcBorders>
              <w:top w:val="single" w:sz="4" w:space="0" w:color="8EAADB"/>
              <w:left w:val="single" w:sz="4" w:space="0" w:color="8EAADB"/>
              <w:bottom w:val="single" w:sz="4" w:space="0" w:color="8EAADB"/>
              <w:right w:val="single" w:sz="4" w:space="0" w:color="8EAADB"/>
            </w:tcBorders>
          </w:tcPr>
          <w:p w14:paraId="78C4AFCF"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2C99981A" w14:textId="5666A28F"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user didn’t </w:t>
            </w:r>
            <w:del w:id="1226" w:author="אלנה רווה" w:date="2017-01-17T12:50:00Z">
              <w:r w:rsidRPr="00601C31" w:rsidDel="003E5150">
                <w:rPr>
                  <w:rFonts w:asciiTheme="majorBidi" w:hAnsiTheme="majorBidi" w:cstheme="majorBidi"/>
                </w:rPr>
                <w:delText>entered</w:delText>
              </w:r>
            </w:del>
            <w:ins w:id="1227" w:author="אלנה רווה" w:date="2017-01-17T12:50:00Z">
              <w:r w:rsidR="003E5150" w:rsidRPr="00601C31">
                <w:rPr>
                  <w:rFonts w:asciiTheme="majorBidi" w:hAnsiTheme="majorBidi" w:cstheme="majorBidi"/>
                </w:rPr>
                <w:t>enter</w:t>
              </w:r>
            </w:ins>
            <w:r w:rsidRPr="00601C31">
              <w:rPr>
                <w:rFonts w:asciiTheme="majorBidi" w:hAnsiTheme="majorBidi" w:cstheme="majorBidi"/>
              </w:rPr>
              <w:t xml:space="preserve"> Screen Name, and pressed “+” button. </w:t>
            </w:r>
          </w:p>
        </w:tc>
        <w:tc>
          <w:tcPr>
            <w:tcW w:w="2970" w:type="dxa"/>
            <w:tcBorders>
              <w:top w:val="single" w:sz="4" w:space="0" w:color="8EAADB"/>
              <w:left w:val="single" w:sz="4" w:space="0" w:color="8EAADB"/>
              <w:bottom w:val="single" w:sz="4" w:space="0" w:color="8EAADB"/>
              <w:right w:val="single" w:sz="4" w:space="0" w:color="8EAADB"/>
            </w:tcBorders>
          </w:tcPr>
          <w:p w14:paraId="1B6CF9AF"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w:t>
            </w:r>
          </w:p>
          <w:p w14:paraId="3EB3790E" w14:textId="5CB8FF89" w:rsidR="00601C31" w:rsidRPr="00601C31" w:rsidRDefault="00601C31" w:rsidP="003E5150">
            <w:pPr>
              <w:pStyle w:val="a3"/>
              <w:bidi w:val="0"/>
              <w:rPr>
                <w:rFonts w:asciiTheme="majorBidi" w:hAnsiTheme="majorBidi" w:cstheme="majorBidi"/>
              </w:rPr>
            </w:pPr>
            <w:r w:rsidRPr="00601C31">
              <w:rPr>
                <w:rFonts w:asciiTheme="majorBidi" w:hAnsiTheme="majorBidi" w:cstheme="majorBidi"/>
              </w:rPr>
              <w:t>be shown: “</w:t>
            </w:r>
            <w:ins w:id="1228" w:author="אלנה רווה" w:date="2017-01-17T12:51:00Z">
              <w:r w:rsidR="003E5150">
                <w:rPr>
                  <w:rFonts w:asciiTheme="majorBidi" w:hAnsiTheme="majorBidi" w:cstheme="majorBidi"/>
                </w:rPr>
                <w:t xml:space="preserve">A </w:t>
              </w:r>
            </w:ins>
            <w:del w:id="1229" w:author="אלנה רווה" w:date="2017-01-17T12:51:00Z">
              <w:r w:rsidRPr="00601C31" w:rsidDel="003E5150">
                <w:rPr>
                  <w:rFonts w:asciiTheme="majorBidi" w:hAnsiTheme="majorBidi" w:cstheme="majorBidi"/>
                </w:rPr>
                <w:delText xml:space="preserve">Mandatory </w:delText>
              </w:r>
            </w:del>
            <w:ins w:id="1230" w:author="אלנה רווה" w:date="2017-01-17T12:51:00Z">
              <w:r w:rsidR="003E5150">
                <w:rPr>
                  <w:rFonts w:asciiTheme="majorBidi" w:hAnsiTheme="majorBidi" w:cstheme="majorBidi"/>
                </w:rPr>
                <w:t>m</w:t>
              </w:r>
              <w:r w:rsidR="003E5150" w:rsidRPr="00601C31">
                <w:rPr>
                  <w:rFonts w:asciiTheme="majorBidi" w:hAnsiTheme="majorBidi" w:cstheme="majorBidi"/>
                </w:rPr>
                <w:t xml:space="preserve">andatory </w:t>
              </w:r>
            </w:ins>
          </w:p>
          <w:p w14:paraId="0637D6B2" w14:textId="472773F1" w:rsidR="00601C31" w:rsidRPr="00601C31" w:rsidRDefault="00601C31" w:rsidP="003E5150">
            <w:pPr>
              <w:pStyle w:val="a3"/>
              <w:bidi w:val="0"/>
              <w:rPr>
                <w:rFonts w:asciiTheme="majorBidi" w:hAnsiTheme="majorBidi" w:cstheme="majorBidi"/>
              </w:rPr>
            </w:pPr>
            <w:r w:rsidRPr="00601C31">
              <w:rPr>
                <w:rFonts w:asciiTheme="majorBidi" w:hAnsiTheme="majorBidi" w:cstheme="majorBidi"/>
              </w:rPr>
              <w:t>field</w:t>
            </w:r>
            <w:del w:id="1231" w:author="אלנה רווה" w:date="2017-01-17T12:51:00Z">
              <w:r w:rsidRPr="00601C31" w:rsidDel="003E5150">
                <w:rPr>
                  <w:rFonts w:asciiTheme="majorBidi" w:hAnsiTheme="majorBidi" w:cstheme="majorBidi"/>
                </w:rPr>
                <w:delText xml:space="preserve">, </w:delText>
              </w:r>
            </w:del>
            <w:ins w:id="1232" w:author="אלנה רווה" w:date="2017-01-17T12:51:00Z">
              <w:r w:rsidR="003E5150">
                <w:rPr>
                  <w:rFonts w:asciiTheme="majorBidi" w:hAnsiTheme="majorBidi" w:cstheme="majorBidi"/>
                </w:rPr>
                <w:t>;</w:t>
              </w:r>
              <w:r w:rsidR="003E5150" w:rsidRPr="00601C31">
                <w:rPr>
                  <w:rFonts w:asciiTheme="majorBidi" w:hAnsiTheme="majorBidi" w:cstheme="majorBidi"/>
                </w:rPr>
                <w:t xml:space="preserve"> </w:t>
              </w:r>
            </w:ins>
            <w:r w:rsidRPr="00601C31">
              <w:rPr>
                <w:rFonts w:asciiTheme="majorBidi" w:hAnsiTheme="majorBidi" w:cstheme="majorBidi"/>
              </w:rPr>
              <w:t xml:space="preserve">please enter title”. </w:t>
            </w:r>
          </w:p>
        </w:tc>
      </w:tr>
      <w:tr w:rsidR="00601C31" w:rsidRPr="00601C31" w14:paraId="771E7340" w14:textId="77777777" w:rsidTr="00C46DE0">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15837C1B"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InvalidEdited</w:t>
            </w:r>
          </w:p>
          <w:p w14:paraId="703CDC97"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ScreenNam</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69E78351"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71A59B01"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The user edited the Screen Name  and entered name which contains  signs and numbers</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79387ABC"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06C9646E"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“Screen Name must contain only letters”.</w:t>
            </w:r>
          </w:p>
        </w:tc>
      </w:tr>
    </w:tbl>
    <w:p w14:paraId="4D6760BB" w14:textId="5045D82B" w:rsidR="00601C31" w:rsidRPr="00601C31" w:rsidRDefault="00601C31" w:rsidP="00C52BC5">
      <w:pPr>
        <w:pStyle w:val="a3"/>
        <w:bidi w:val="0"/>
        <w:jc w:val="center"/>
        <w:rPr>
          <w:rFonts w:asciiTheme="majorBidi" w:hAnsiTheme="majorBidi" w:cstheme="majorBidi"/>
          <w:i/>
        </w:rPr>
      </w:pPr>
      <w:r w:rsidRPr="00601C31">
        <w:rPr>
          <w:rFonts w:asciiTheme="majorBidi" w:hAnsiTheme="majorBidi" w:cstheme="majorBidi"/>
          <w:i/>
        </w:rPr>
        <w:t>Table 1: Testing plan</w:t>
      </w:r>
      <w:del w:id="1233" w:author="אלנה רווה" w:date="2017-01-17T12:51:00Z">
        <w:r w:rsidRPr="00601C31" w:rsidDel="00C52BC5">
          <w:rPr>
            <w:rFonts w:asciiTheme="majorBidi" w:hAnsiTheme="majorBidi" w:cstheme="majorBidi"/>
            <w:i/>
          </w:rPr>
          <w:delText xml:space="preserve">- </w:delText>
        </w:r>
      </w:del>
      <w:ins w:id="1234" w:author="אלנה רווה" w:date="2017-01-17T12:51:00Z">
        <w:r w:rsidR="00C52BC5">
          <w:rPr>
            <w:rFonts w:asciiTheme="majorBidi" w:hAnsiTheme="majorBidi" w:cstheme="majorBidi"/>
            <w:i/>
          </w:rPr>
          <w:t>:</w:t>
        </w:r>
        <w:r w:rsidR="00C52BC5" w:rsidRPr="00601C31">
          <w:rPr>
            <w:rFonts w:asciiTheme="majorBidi" w:hAnsiTheme="majorBidi" w:cstheme="majorBidi"/>
            <w:i/>
          </w:rPr>
          <w:t xml:space="preserve"> </w:t>
        </w:r>
      </w:ins>
      <w:r w:rsidRPr="00601C31">
        <w:rPr>
          <w:rFonts w:asciiTheme="majorBidi" w:hAnsiTheme="majorBidi" w:cstheme="majorBidi"/>
          <w:i/>
        </w:rPr>
        <w:t>add and edit Screen</w:t>
      </w:r>
    </w:p>
    <w:p w14:paraId="11F6C937" w14:textId="2B71447A" w:rsidR="00601C31" w:rsidRPr="00601C31" w:rsidRDefault="00601C31">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t xml:space="preserve">5.2 </w:t>
      </w:r>
      <w:bookmarkStart w:id="1235" w:name="OLE_LINK8"/>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w:t>
      </w:r>
      <w:r>
        <w:rPr>
          <w:rFonts w:asciiTheme="majorBidi" w:hAnsiTheme="majorBidi" w:cstheme="majorBidi"/>
          <w:b/>
          <w:sz w:val="22"/>
        </w:rPr>
        <w:t xml:space="preserve">ent (ON/OFF and </w:t>
      </w:r>
      <w:del w:id="1236" w:author="adm" w:date="2017-01-18T18:20:00Z">
        <w:r w:rsidDel="00176255">
          <w:rPr>
            <w:rFonts w:asciiTheme="majorBidi" w:hAnsiTheme="majorBidi" w:cstheme="majorBidi"/>
            <w:b/>
            <w:sz w:val="22"/>
          </w:rPr>
          <w:delText>Defined / U</w:delText>
        </w:r>
        <w:r w:rsidRPr="00601C31" w:rsidDel="00176255">
          <w:rPr>
            <w:rFonts w:asciiTheme="majorBidi" w:hAnsiTheme="majorBidi" w:cstheme="majorBidi"/>
            <w:b/>
            <w:sz w:val="22"/>
          </w:rPr>
          <w:delText>ndefined  Type</w:delText>
        </w:r>
      </w:del>
      <w:ins w:id="1237" w:author="אלנה רווה" w:date="2017-01-17T12:51:00Z">
        <w:del w:id="1238" w:author="adm" w:date="2017-01-18T18:20:00Z">
          <w:r w:rsidR="00C52BC5" w:rsidDel="00176255">
            <w:rPr>
              <w:rFonts w:asciiTheme="majorBidi" w:hAnsiTheme="majorBidi" w:cstheme="majorBidi"/>
              <w:b/>
              <w:sz w:val="22"/>
            </w:rPr>
            <w:delText>U</w:delText>
          </w:r>
          <w:r w:rsidR="00C52BC5" w:rsidRPr="00601C31" w:rsidDel="00176255">
            <w:rPr>
              <w:rFonts w:asciiTheme="majorBidi" w:hAnsiTheme="majorBidi" w:cstheme="majorBidi"/>
              <w:b/>
              <w:sz w:val="22"/>
            </w:rPr>
            <w:delText>ndefined</w:delText>
          </w:r>
        </w:del>
      </w:ins>
      <w:ins w:id="1239" w:author="adm" w:date="2017-01-18T18:20:00Z">
        <w:r w:rsidR="00176255">
          <w:rPr>
            <w:rFonts w:asciiTheme="majorBidi" w:hAnsiTheme="majorBidi" w:cstheme="majorBidi"/>
            <w:b/>
            <w:sz w:val="22"/>
          </w:rPr>
          <w:t>Empty/NotEmpty</w:t>
        </w:r>
      </w:ins>
      <w:ins w:id="1240" w:author="אלנה רווה" w:date="2017-01-17T12:51:00Z">
        <w:r w:rsidR="00C52BC5" w:rsidRPr="00601C31">
          <w:rPr>
            <w:rFonts w:asciiTheme="majorBidi" w:hAnsiTheme="majorBidi" w:cstheme="majorBidi"/>
            <w:b/>
            <w:sz w:val="22"/>
          </w:rPr>
          <w:t xml:space="preserve"> Type</w:t>
        </w:r>
      </w:ins>
      <w:r w:rsidRPr="00601C31">
        <w:rPr>
          <w:rFonts w:asciiTheme="majorBidi" w:hAnsiTheme="majorBidi" w:cstheme="majorBidi"/>
          <w:b/>
          <w:sz w:val="22"/>
        </w:rPr>
        <w:t>)</w:t>
      </w:r>
      <w:bookmarkEnd w:id="1235"/>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7489D598" w14:textId="77777777" w:rsidTr="00C46DE0">
        <w:trPr>
          <w:trHeight w:val="272"/>
        </w:trPr>
        <w:tc>
          <w:tcPr>
            <w:tcW w:w="2871" w:type="dxa"/>
            <w:tcBorders>
              <w:top w:val="single" w:sz="4" w:space="0" w:color="4472C4"/>
              <w:left w:val="nil"/>
              <w:bottom w:val="single" w:sz="4" w:space="0" w:color="4472C4"/>
              <w:right w:val="nil"/>
            </w:tcBorders>
            <w:shd w:val="clear" w:color="auto" w:fill="4472C4"/>
          </w:tcPr>
          <w:p w14:paraId="4392104E"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55886B8F"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6D932403"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40D989D7"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601C31" w:rsidRPr="00601C31" w14:paraId="6E22B677"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66D415E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715988D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12E3DAAE"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4A4903C7"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“element Name is occupied, please choose another”. </w:t>
            </w:r>
          </w:p>
        </w:tc>
      </w:tr>
      <w:tr w:rsidR="00601C31" w:rsidRPr="00601C31" w14:paraId="55BDB87F"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44BEF6E1"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ParametersName AlreadyExists</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6D11F51F"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64F588DE"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The architect chose a Parameter  Name  that is already in use.</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3A9087FD" w14:textId="77777777" w:rsidR="00601C31" w:rsidRPr="00601C31" w:rsidRDefault="00601C31" w:rsidP="00C46DE0">
            <w:pPr>
              <w:pStyle w:val="a3"/>
              <w:bidi w:val="0"/>
              <w:rPr>
                <w:rFonts w:asciiTheme="majorBidi" w:hAnsiTheme="majorBidi" w:cstheme="majorBidi"/>
              </w:rPr>
            </w:pPr>
          </w:p>
        </w:tc>
      </w:tr>
      <w:tr w:rsidR="00601C31" w:rsidRPr="00601C31" w14:paraId="001FC500"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6A5BB3D4"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8EAADB"/>
              <w:left w:val="single" w:sz="4" w:space="0" w:color="8EAADB"/>
              <w:bottom w:val="single" w:sz="4" w:space="0" w:color="8EAADB"/>
              <w:right w:val="single" w:sz="4" w:space="0" w:color="8EAADB"/>
            </w:tcBorders>
          </w:tcPr>
          <w:p w14:paraId="5B0EC818"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611F3920" w14:textId="10064A79"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user </w:t>
            </w:r>
            <w:del w:id="1241" w:author="אלנה רווה" w:date="2017-01-17T12:52:00Z">
              <w:r w:rsidRPr="00601C31" w:rsidDel="00A05DE4">
                <w:rPr>
                  <w:rFonts w:asciiTheme="majorBidi" w:hAnsiTheme="majorBidi" w:cstheme="majorBidi"/>
                </w:rPr>
                <w:delText xml:space="preserve">didn’t entered </w:delText>
              </w:r>
            </w:del>
            <w:ins w:id="1242"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“add Element". </w:t>
            </w:r>
          </w:p>
        </w:tc>
        <w:tc>
          <w:tcPr>
            <w:tcW w:w="2970" w:type="dxa"/>
            <w:tcBorders>
              <w:top w:val="single" w:sz="4" w:space="0" w:color="8EAADB"/>
              <w:left w:val="single" w:sz="4" w:space="0" w:color="8EAADB"/>
              <w:bottom w:val="single" w:sz="4" w:space="0" w:color="8EAADB"/>
              <w:right w:val="single" w:sz="4" w:space="0" w:color="8EAADB"/>
            </w:tcBorders>
          </w:tcPr>
          <w:p w14:paraId="05DF7CDC"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w:t>
            </w:r>
          </w:p>
          <w:p w14:paraId="69C5BD8A" w14:textId="2D7607C9" w:rsidR="00601C31" w:rsidRPr="00601C31" w:rsidRDefault="00601C31" w:rsidP="00A05DE4">
            <w:pPr>
              <w:pStyle w:val="a3"/>
              <w:bidi w:val="0"/>
              <w:rPr>
                <w:rFonts w:asciiTheme="majorBidi" w:hAnsiTheme="majorBidi" w:cstheme="majorBidi"/>
              </w:rPr>
            </w:pPr>
            <w:r w:rsidRPr="00601C31">
              <w:rPr>
                <w:rFonts w:asciiTheme="majorBidi" w:hAnsiTheme="majorBidi" w:cstheme="majorBidi"/>
              </w:rPr>
              <w:t>be shown: “</w:t>
            </w:r>
            <w:ins w:id="1243" w:author="אלנה רווה" w:date="2017-01-17T12:51:00Z">
              <w:r w:rsidR="00A05DE4">
                <w:rPr>
                  <w:rFonts w:asciiTheme="majorBidi" w:hAnsiTheme="majorBidi" w:cstheme="majorBidi"/>
                </w:rPr>
                <w:t xml:space="preserve">A </w:t>
              </w:r>
            </w:ins>
            <w:del w:id="1244" w:author="אלנה רווה" w:date="2017-01-17T12:51:00Z">
              <w:r w:rsidRPr="00601C31" w:rsidDel="00A05DE4">
                <w:rPr>
                  <w:rFonts w:asciiTheme="majorBidi" w:hAnsiTheme="majorBidi" w:cstheme="majorBidi"/>
                </w:rPr>
                <w:delText xml:space="preserve">Mandatory </w:delText>
              </w:r>
            </w:del>
            <w:ins w:id="1245" w:author="אלנה רווה" w:date="2017-01-17T12:51:00Z">
              <w:r w:rsidR="00A05DE4">
                <w:rPr>
                  <w:rFonts w:asciiTheme="majorBidi" w:hAnsiTheme="majorBidi" w:cstheme="majorBidi"/>
                </w:rPr>
                <w:t>m</w:t>
              </w:r>
              <w:r w:rsidR="00A05DE4" w:rsidRPr="00601C31">
                <w:rPr>
                  <w:rFonts w:asciiTheme="majorBidi" w:hAnsiTheme="majorBidi" w:cstheme="majorBidi"/>
                </w:rPr>
                <w:t xml:space="preserve">andatory </w:t>
              </w:r>
            </w:ins>
          </w:p>
          <w:p w14:paraId="62054B1F" w14:textId="51D906F0" w:rsidR="00601C31" w:rsidRPr="00601C31" w:rsidRDefault="00601C31" w:rsidP="00C46DE0">
            <w:pPr>
              <w:pStyle w:val="a3"/>
              <w:bidi w:val="0"/>
              <w:rPr>
                <w:rFonts w:asciiTheme="majorBidi" w:hAnsiTheme="majorBidi" w:cstheme="majorBidi"/>
              </w:rPr>
            </w:pPr>
            <w:del w:id="1246" w:author="adm" w:date="2017-01-18T18:16:00Z">
              <w:r w:rsidRPr="00601C31" w:rsidDel="00D671C9">
                <w:rPr>
                  <w:rFonts w:asciiTheme="majorBidi" w:hAnsiTheme="majorBidi" w:cstheme="majorBidi"/>
                </w:rPr>
                <w:delText>field,</w:delText>
              </w:r>
            </w:del>
            <w:ins w:id="1247" w:author="אלנה רווה" w:date="2017-01-17T12:51:00Z">
              <w:del w:id="1248" w:author="adm" w:date="2017-01-18T18:16:00Z">
                <w:r w:rsidR="00A05DE4" w:rsidDel="00D671C9">
                  <w:rPr>
                    <w:rFonts w:asciiTheme="majorBidi" w:hAnsiTheme="majorBidi" w:cstheme="majorBidi"/>
                  </w:rPr>
                  <w:delText>;</w:delText>
                </w:r>
              </w:del>
            </w:ins>
            <w:ins w:id="1249" w:author="adm" w:date="2017-01-18T18:16:00Z">
              <w:r w:rsidR="00D671C9" w:rsidRPr="00601C31">
                <w:rPr>
                  <w:rFonts w:asciiTheme="majorBidi" w:hAnsiTheme="majorBidi" w:cstheme="majorBidi"/>
                </w:rPr>
                <w:t>field,</w:t>
              </w:r>
            </w:ins>
            <w:r w:rsidRPr="00601C31">
              <w:rPr>
                <w:rFonts w:asciiTheme="majorBidi" w:hAnsiTheme="majorBidi" w:cstheme="majorBidi"/>
              </w:rPr>
              <w:t xml:space="preserve"> please enter title”. </w:t>
            </w:r>
          </w:p>
        </w:tc>
      </w:tr>
      <w:tr w:rsidR="00601C31" w:rsidRPr="00601C31" w14:paraId="2994EDED" w14:textId="77777777" w:rsidTr="00C46DE0">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5DD53138"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Empty ParametersName</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56CE0F3B"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3A2B2326" w14:textId="5C63C01F"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user </w:t>
            </w:r>
            <w:del w:id="1250" w:author="אלנה רווה" w:date="2017-01-17T12:52:00Z">
              <w:r w:rsidRPr="00601C31" w:rsidDel="00A05DE4">
                <w:rPr>
                  <w:rFonts w:asciiTheme="majorBidi" w:hAnsiTheme="majorBidi" w:cstheme="majorBidi"/>
                </w:rPr>
                <w:delText xml:space="preserve">didn’t entered </w:delText>
              </w:r>
            </w:del>
            <w:ins w:id="1251"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 save. </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23F0450B"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5395817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“Screen Name must contain only letters”.</w:t>
            </w:r>
          </w:p>
        </w:tc>
      </w:tr>
    </w:tbl>
    <w:p w14:paraId="45F96795" w14:textId="52C16A5C" w:rsidR="00601C31" w:rsidRDefault="00601C31">
      <w:pPr>
        <w:tabs>
          <w:tab w:val="center" w:pos="3672"/>
          <w:tab w:val="center" w:pos="6353"/>
        </w:tabs>
        <w:spacing w:after="7" w:line="257" w:lineRule="auto"/>
        <w:ind w:left="0" w:right="0" w:firstLine="0"/>
        <w:jc w:val="center"/>
        <w:rPr>
          <w:rFonts w:asciiTheme="majorBidi" w:hAnsiTheme="majorBidi" w:cstheme="majorBidi"/>
          <w:b/>
          <w:sz w:val="22"/>
        </w:rPr>
      </w:pPr>
      <w:bookmarkStart w:id="1252" w:name="OLE_LINK4"/>
      <w:r w:rsidRPr="00601C31">
        <w:rPr>
          <w:rFonts w:asciiTheme="majorBidi" w:hAnsiTheme="majorBidi" w:cstheme="majorBidi"/>
          <w:i/>
          <w:sz w:val="22"/>
        </w:rPr>
        <w:t xml:space="preserve">Table </w:t>
      </w:r>
      <w:r>
        <w:rPr>
          <w:rFonts w:asciiTheme="majorBidi" w:hAnsiTheme="majorBidi" w:cstheme="majorBidi"/>
          <w:i/>
          <w:sz w:val="22"/>
        </w:rPr>
        <w:t>2:</w:t>
      </w:r>
      <w:r w:rsidRPr="00601C31">
        <w:rPr>
          <w:rFonts w:asciiTheme="majorBidi" w:hAnsiTheme="majorBidi" w:cstheme="majorBidi"/>
          <w:i/>
          <w:sz w:val="22"/>
        </w:rPr>
        <w:t xml:space="preserve"> Testing plan- </w:t>
      </w:r>
      <w:bookmarkEnd w:id="1252"/>
      <w:r>
        <w:rPr>
          <w:rFonts w:asciiTheme="majorBidi" w:hAnsiTheme="majorBidi" w:cstheme="majorBidi"/>
          <w:i/>
          <w:sz w:val="22"/>
        </w:rPr>
        <w:t>a</w:t>
      </w:r>
      <w:r w:rsidRPr="00601C31">
        <w:rPr>
          <w:rFonts w:asciiTheme="majorBidi" w:hAnsiTheme="majorBidi" w:cstheme="majorBidi"/>
          <w:i/>
          <w:sz w:val="22"/>
        </w:rPr>
        <w:t xml:space="preserve">dd and edit element (ON/OFF and </w:t>
      </w:r>
      <w:del w:id="1253" w:author="adm" w:date="2017-01-18T18:20:00Z">
        <w:r w:rsidRPr="00601C31" w:rsidDel="00176255">
          <w:rPr>
            <w:rFonts w:asciiTheme="majorBidi" w:hAnsiTheme="majorBidi" w:cstheme="majorBidi"/>
            <w:i/>
            <w:sz w:val="22"/>
          </w:rPr>
          <w:delText xml:space="preserve">Defined </w:delText>
        </w:r>
      </w:del>
      <w:ins w:id="1254" w:author="adm" w:date="2017-01-18T18:20:00Z">
        <w:r w:rsidR="00176255">
          <w:rPr>
            <w:rFonts w:asciiTheme="majorBidi" w:hAnsiTheme="majorBidi" w:cstheme="majorBidi"/>
            <w:i/>
            <w:sz w:val="22"/>
          </w:rPr>
          <w:t>Empty</w:t>
        </w:r>
        <w:r w:rsidR="00176255" w:rsidRPr="00601C31">
          <w:rPr>
            <w:rFonts w:asciiTheme="majorBidi" w:hAnsiTheme="majorBidi" w:cstheme="majorBidi"/>
            <w:i/>
            <w:sz w:val="22"/>
          </w:rPr>
          <w:t xml:space="preserve"> </w:t>
        </w:r>
      </w:ins>
      <w:r w:rsidRPr="00601C31">
        <w:rPr>
          <w:rFonts w:asciiTheme="majorBidi" w:hAnsiTheme="majorBidi" w:cstheme="majorBidi"/>
          <w:i/>
          <w:sz w:val="22"/>
        </w:rPr>
        <w:t xml:space="preserve">/ </w:t>
      </w:r>
      <w:del w:id="1255" w:author="adm" w:date="2017-01-18T18:20:00Z">
        <w:r w:rsidRPr="00601C31" w:rsidDel="00176255">
          <w:rPr>
            <w:rFonts w:asciiTheme="majorBidi" w:hAnsiTheme="majorBidi" w:cstheme="majorBidi"/>
            <w:i/>
            <w:sz w:val="22"/>
          </w:rPr>
          <w:delText xml:space="preserve">Undefined </w:delText>
        </w:r>
      </w:del>
      <w:ins w:id="1256" w:author="adm" w:date="2017-01-18T18:20:00Z">
        <w:r w:rsidR="00176255">
          <w:rPr>
            <w:rFonts w:asciiTheme="majorBidi" w:hAnsiTheme="majorBidi" w:cstheme="majorBidi"/>
            <w:i/>
            <w:sz w:val="22"/>
          </w:rPr>
          <w:t>NotEmpty</w:t>
        </w:r>
        <w:r w:rsidR="00176255" w:rsidRPr="00601C31">
          <w:rPr>
            <w:rFonts w:asciiTheme="majorBidi" w:hAnsiTheme="majorBidi" w:cstheme="majorBidi"/>
            <w:i/>
            <w:sz w:val="22"/>
          </w:rPr>
          <w:t xml:space="preserve"> </w:t>
        </w:r>
      </w:ins>
      <w:r w:rsidRPr="00601C31">
        <w:rPr>
          <w:rFonts w:asciiTheme="majorBidi" w:hAnsiTheme="majorBidi" w:cstheme="majorBidi"/>
          <w:i/>
          <w:sz w:val="22"/>
        </w:rPr>
        <w:t>Type)</w:t>
      </w:r>
      <w:r>
        <w:rPr>
          <w:rFonts w:asciiTheme="majorBidi" w:hAnsiTheme="majorBidi" w:cstheme="majorBidi"/>
          <w:b/>
          <w:sz w:val="22"/>
        </w:rPr>
        <w:br w:type="page"/>
      </w:r>
    </w:p>
    <w:p w14:paraId="630AA990" w14:textId="7B88B4B9" w:rsidR="00601C31" w:rsidRPr="00601C31" w:rsidRDefault="00601C31" w:rsidP="00C46DE0">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lastRenderedPageBreak/>
        <w:t xml:space="preserve">5.3 </w:t>
      </w:r>
      <w:bookmarkStart w:id="1257" w:name="OLE_LINK7"/>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lement (List Type)</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71CE9CD9" w14:textId="77777777" w:rsidTr="00C46DE0">
        <w:trPr>
          <w:trHeight w:val="272"/>
        </w:trPr>
        <w:tc>
          <w:tcPr>
            <w:tcW w:w="2871" w:type="dxa"/>
            <w:tcBorders>
              <w:top w:val="single" w:sz="4" w:space="0" w:color="4472C4"/>
              <w:left w:val="nil"/>
              <w:bottom w:val="single" w:sz="4" w:space="0" w:color="4472C4"/>
              <w:right w:val="nil"/>
            </w:tcBorders>
            <w:shd w:val="clear" w:color="auto" w:fill="4472C4"/>
          </w:tcPr>
          <w:bookmarkEnd w:id="1257"/>
          <w:p w14:paraId="2B17EE6D"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5022A1C4"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5BA4B1B2"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5841DD2B"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601C31" w:rsidRPr="00601C31" w14:paraId="002BF42E"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1E64360F"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057A8F6E"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49DD285B"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44620A25"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“element Name is occupied, please choose another”. </w:t>
            </w:r>
          </w:p>
        </w:tc>
      </w:tr>
      <w:tr w:rsidR="00601C31" w:rsidRPr="00601C31" w14:paraId="2D5D3866"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314327CF"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ParametersName AlreadyExists</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785AF24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540DCAB0"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The architect chose a Parameter  Name  that is already in use.</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302598A1" w14:textId="77777777" w:rsidR="00601C31" w:rsidRPr="00601C31" w:rsidRDefault="00601C31" w:rsidP="00C46DE0">
            <w:pPr>
              <w:pStyle w:val="a3"/>
              <w:bidi w:val="0"/>
              <w:rPr>
                <w:rFonts w:asciiTheme="majorBidi" w:hAnsiTheme="majorBidi" w:cstheme="majorBidi"/>
              </w:rPr>
            </w:pPr>
          </w:p>
        </w:tc>
      </w:tr>
      <w:tr w:rsidR="00601C31" w:rsidRPr="00601C31" w14:paraId="1CE17397"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6C4967B6"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8EAADB"/>
              <w:left w:val="single" w:sz="4" w:space="0" w:color="8EAADB"/>
              <w:bottom w:val="single" w:sz="4" w:space="0" w:color="8EAADB"/>
              <w:right w:val="single" w:sz="4" w:space="0" w:color="8EAADB"/>
            </w:tcBorders>
          </w:tcPr>
          <w:p w14:paraId="571C95F8"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7EB237D0" w14:textId="74805A5A" w:rsidR="00601C31" w:rsidRPr="00601C31" w:rsidRDefault="00601C31" w:rsidP="00A05DE4">
            <w:pPr>
              <w:pStyle w:val="a3"/>
              <w:bidi w:val="0"/>
              <w:rPr>
                <w:rFonts w:asciiTheme="majorBidi" w:hAnsiTheme="majorBidi" w:cstheme="majorBidi"/>
              </w:rPr>
            </w:pPr>
            <w:r w:rsidRPr="00601C31">
              <w:rPr>
                <w:rFonts w:asciiTheme="majorBidi" w:hAnsiTheme="majorBidi" w:cstheme="majorBidi"/>
              </w:rPr>
              <w:t xml:space="preserve">The user </w:t>
            </w:r>
            <w:del w:id="1258" w:author="אלנה רווה" w:date="2017-01-17T12:52:00Z">
              <w:r w:rsidRPr="00601C31" w:rsidDel="00A05DE4">
                <w:rPr>
                  <w:rFonts w:asciiTheme="majorBidi" w:hAnsiTheme="majorBidi" w:cstheme="majorBidi"/>
                </w:rPr>
                <w:delText xml:space="preserve">didn’t entered </w:delText>
              </w:r>
            </w:del>
            <w:ins w:id="1259"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“add Element". </w:t>
            </w:r>
          </w:p>
        </w:tc>
        <w:tc>
          <w:tcPr>
            <w:tcW w:w="2970" w:type="dxa"/>
            <w:tcBorders>
              <w:top w:val="single" w:sz="4" w:space="0" w:color="8EAADB"/>
              <w:left w:val="single" w:sz="4" w:space="0" w:color="8EAADB"/>
              <w:bottom w:val="single" w:sz="4" w:space="0" w:color="8EAADB"/>
              <w:right w:val="single" w:sz="4" w:space="0" w:color="8EAADB"/>
            </w:tcBorders>
          </w:tcPr>
          <w:p w14:paraId="161415E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w:t>
            </w:r>
          </w:p>
          <w:p w14:paraId="1B993C20" w14:textId="7363F758" w:rsidR="00601C31" w:rsidRPr="00601C31" w:rsidDel="00F23A40" w:rsidRDefault="00601C31" w:rsidP="00A05DE4">
            <w:pPr>
              <w:pStyle w:val="a3"/>
              <w:bidi w:val="0"/>
              <w:rPr>
                <w:del w:id="1260" w:author="אלנה רווה" w:date="2017-01-17T12:55:00Z"/>
                <w:rFonts w:asciiTheme="majorBidi" w:hAnsiTheme="majorBidi" w:cstheme="majorBidi"/>
              </w:rPr>
            </w:pPr>
            <w:r w:rsidRPr="00601C31">
              <w:rPr>
                <w:rFonts w:asciiTheme="majorBidi" w:hAnsiTheme="majorBidi" w:cstheme="majorBidi"/>
              </w:rPr>
              <w:t>be shown: “</w:t>
            </w:r>
            <w:ins w:id="1261" w:author="אלנה רווה" w:date="2017-01-17T12:52:00Z">
              <w:r w:rsidR="00A05DE4">
                <w:rPr>
                  <w:rFonts w:asciiTheme="majorBidi" w:hAnsiTheme="majorBidi" w:cstheme="majorBidi"/>
                </w:rPr>
                <w:t xml:space="preserve">A </w:t>
              </w:r>
            </w:ins>
            <w:del w:id="1262" w:author="אלנה רווה" w:date="2017-01-17T12:52:00Z">
              <w:r w:rsidRPr="00601C31" w:rsidDel="00A05DE4">
                <w:rPr>
                  <w:rFonts w:asciiTheme="majorBidi" w:hAnsiTheme="majorBidi" w:cstheme="majorBidi"/>
                </w:rPr>
                <w:delText xml:space="preserve">Mandatory </w:delText>
              </w:r>
            </w:del>
            <w:ins w:id="1263" w:author="אלנה רווה" w:date="2017-01-17T12:52:00Z">
              <w:r w:rsidR="00A05DE4">
                <w:rPr>
                  <w:rFonts w:asciiTheme="majorBidi" w:hAnsiTheme="majorBidi" w:cstheme="majorBidi"/>
                </w:rPr>
                <w:t>m</w:t>
              </w:r>
              <w:r w:rsidR="00A05DE4" w:rsidRPr="00601C31">
                <w:rPr>
                  <w:rFonts w:asciiTheme="majorBidi" w:hAnsiTheme="majorBidi" w:cstheme="majorBidi"/>
                </w:rPr>
                <w:t xml:space="preserve">andatory </w:t>
              </w:r>
            </w:ins>
            <w:ins w:id="1264" w:author="אלנה רווה" w:date="2017-01-17T12:55:00Z">
              <w:r w:rsidR="00F23A40">
                <w:rPr>
                  <w:rFonts w:asciiTheme="majorBidi" w:hAnsiTheme="majorBidi" w:cstheme="majorBidi"/>
                </w:rPr>
                <w:t xml:space="preserve"> </w:t>
              </w:r>
            </w:ins>
          </w:p>
          <w:p w14:paraId="60A45F1B" w14:textId="40F832DA" w:rsidR="00601C31" w:rsidRPr="00601C31" w:rsidRDefault="00601C31" w:rsidP="00F23A40">
            <w:pPr>
              <w:pStyle w:val="a3"/>
              <w:bidi w:val="0"/>
              <w:rPr>
                <w:rFonts w:asciiTheme="majorBidi" w:hAnsiTheme="majorBidi" w:cstheme="majorBidi"/>
              </w:rPr>
            </w:pPr>
            <w:r w:rsidRPr="00601C31">
              <w:rPr>
                <w:rFonts w:asciiTheme="majorBidi" w:hAnsiTheme="majorBidi" w:cstheme="majorBidi"/>
              </w:rPr>
              <w:t>field</w:t>
            </w:r>
            <w:del w:id="1265" w:author="אלנה רווה" w:date="2017-01-17T12:52:00Z">
              <w:r w:rsidRPr="00601C31" w:rsidDel="00A05DE4">
                <w:rPr>
                  <w:rFonts w:asciiTheme="majorBidi" w:hAnsiTheme="majorBidi" w:cstheme="majorBidi"/>
                </w:rPr>
                <w:delText xml:space="preserve">, </w:delText>
              </w:r>
            </w:del>
            <w:ins w:id="1266" w:author="אלנה רווה" w:date="2017-01-17T12:52:00Z">
              <w:r w:rsidR="00A05DE4">
                <w:rPr>
                  <w:rFonts w:asciiTheme="majorBidi" w:hAnsiTheme="majorBidi" w:cstheme="majorBidi"/>
                </w:rPr>
                <w:t>;</w:t>
              </w:r>
              <w:r w:rsidR="00A05DE4" w:rsidRPr="00601C31">
                <w:rPr>
                  <w:rFonts w:asciiTheme="majorBidi" w:hAnsiTheme="majorBidi" w:cstheme="majorBidi"/>
                </w:rPr>
                <w:t xml:space="preserve"> </w:t>
              </w:r>
            </w:ins>
            <w:r w:rsidRPr="00601C31">
              <w:rPr>
                <w:rFonts w:asciiTheme="majorBidi" w:hAnsiTheme="majorBidi" w:cstheme="majorBidi"/>
              </w:rPr>
              <w:t xml:space="preserve">please enter title”. </w:t>
            </w:r>
          </w:p>
        </w:tc>
      </w:tr>
      <w:tr w:rsidR="00601C31" w:rsidRPr="00601C31" w14:paraId="7AF0B701" w14:textId="77777777" w:rsidTr="00C46DE0">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101C271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Empty ParameterName</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2314A940"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6AADB472" w14:textId="782DFBB0"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user </w:t>
            </w:r>
            <w:del w:id="1267" w:author="אלנה רווה" w:date="2017-01-17T12:52:00Z">
              <w:r w:rsidRPr="00601C31" w:rsidDel="00A05DE4">
                <w:rPr>
                  <w:rFonts w:asciiTheme="majorBidi" w:hAnsiTheme="majorBidi" w:cstheme="majorBidi"/>
                </w:rPr>
                <w:delText xml:space="preserve">didn’t entered </w:delText>
              </w:r>
            </w:del>
            <w:ins w:id="1268"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 save. </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24F05C1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3409E707"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“Screen Name must contain only letters”.</w:t>
            </w:r>
          </w:p>
        </w:tc>
      </w:tr>
      <w:tr w:rsidR="00601C31" w:rsidRPr="00601C31" w14:paraId="0B66FA65" w14:textId="77777777" w:rsidTr="00C46DE0">
        <w:trPr>
          <w:trHeight w:val="1405"/>
        </w:trPr>
        <w:tc>
          <w:tcPr>
            <w:tcW w:w="2871" w:type="dxa"/>
            <w:tcBorders>
              <w:top w:val="single" w:sz="4" w:space="0" w:color="8EAADB"/>
              <w:left w:val="single" w:sz="4" w:space="0" w:color="8EAADB"/>
              <w:bottom w:val="single" w:sz="4" w:space="0" w:color="8EAADB"/>
              <w:right w:val="single" w:sz="4" w:space="0" w:color="8EAADB"/>
            </w:tcBorders>
            <w:shd w:val="clear" w:color="auto" w:fill="auto"/>
          </w:tcPr>
          <w:p w14:paraId="7FA99BCB"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Empty List</w:t>
            </w:r>
          </w:p>
        </w:tc>
        <w:tc>
          <w:tcPr>
            <w:tcW w:w="2205" w:type="dxa"/>
            <w:tcBorders>
              <w:top w:val="single" w:sz="4" w:space="0" w:color="8EAADB"/>
              <w:left w:val="single" w:sz="4" w:space="0" w:color="8EAADB"/>
              <w:bottom w:val="single" w:sz="4" w:space="0" w:color="8EAADB"/>
              <w:right w:val="single" w:sz="4" w:space="0" w:color="8EAADB"/>
            </w:tcBorders>
            <w:shd w:val="clear" w:color="auto" w:fill="auto"/>
          </w:tcPr>
          <w:p w14:paraId="28CAB375"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auto"/>
          </w:tcPr>
          <w:p w14:paraId="03535AF6" w14:textId="171D7D03" w:rsidR="00601C31" w:rsidRPr="00601C31" w:rsidRDefault="00601C31" w:rsidP="00A05DE4">
            <w:pPr>
              <w:pStyle w:val="a3"/>
              <w:bidi w:val="0"/>
              <w:rPr>
                <w:rFonts w:asciiTheme="majorBidi" w:hAnsiTheme="majorBidi" w:cstheme="majorBidi"/>
              </w:rPr>
            </w:pPr>
            <w:r w:rsidRPr="00601C31">
              <w:rPr>
                <w:rFonts w:asciiTheme="majorBidi" w:hAnsiTheme="majorBidi" w:cstheme="majorBidi"/>
              </w:rPr>
              <w:t xml:space="preserve">The user </w:t>
            </w:r>
            <w:del w:id="1269" w:author="אלנה רווה" w:date="2017-01-17T12:52:00Z">
              <w:r w:rsidRPr="00601C31" w:rsidDel="00A05DE4">
                <w:rPr>
                  <w:rFonts w:asciiTheme="majorBidi" w:hAnsiTheme="majorBidi" w:cstheme="majorBidi"/>
                </w:rPr>
                <w:delText xml:space="preserve">didn’t entered </w:delText>
              </w:r>
            </w:del>
            <w:ins w:id="1270"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to the list and pressed " save".</w:t>
            </w:r>
          </w:p>
        </w:tc>
        <w:tc>
          <w:tcPr>
            <w:tcW w:w="2970" w:type="dxa"/>
            <w:tcBorders>
              <w:top w:val="single" w:sz="4" w:space="0" w:color="8EAADB"/>
              <w:left w:val="single" w:sz="4" w:space="0" w:color="8EAADB"/>
              <w:bottom w:val="single" w:sz="4" w:space="0" w:color="8EAADB"/>
              <w:right w:val="single" w:sz="4" w:space="0" w:color="8EAADB"/>
            </w:tcBorders>
            <w:shd w:val="clear" w:color="auto" w:fill="auto"/>
          </w:tcPr>
          <w:p w14:paraId="2FD53F7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22F0CFF7"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000000" w:themeColor="text1"/>
              </w:rPr>
              <w:t>“</w:t>
            </w:r>
            <w:r w:rsidRPr="00601C31">
              <w:rPr>
                <w:rStyle w:val="apple-converted-space"/>
                <w:rFonts w:asciiTheme="majorBidi" w:eastAsia="Arial" w:hAnsiTheme="majorBidi" w:cstheme="majorBidi"/>
                <w:color w:val="000000" w:themeColor="text1"/>
                <w:shd w:val="clear" w:color="auto" w:fill="FFFFFF"/>
              </w:rPr>
              <w:t> </w:t>
            </w:r>
            <w:r w:rsidRPr="00601C31">
              <w:rPr>
                <w:rStyle w:val="af1"/>
                <w:rFonts w:asciiTheme="majorBidi" w:hAnsiTheme="majorBidi" w:cstheme="majorBidi"/>
                <w:color w:val="000000" w:themeColor="text1"/>
                <w:shd w:val="clear" w:color="auto" w:fill="FFFFFF"/>
              </w:rPr>
              <w:t>List Should Contain Value</w:t>
            </w:r>
            <w:r w:rsidRPr="00601C31">
              <w:rPr>
                <w:rStyle w:val="af1"/>
                <w:rFonts w:asciiTheme="majorBidi" w:eastAsia="Arial" w:hAnsiTheme="majorBidi" w:cstheme="majorBidi"/>
                <w:color w:val="000000" w:themeColor="text1"/>
                <w:shd w:val="clear" w:color="auto" w:fill="FFFFFF"/>
              </w:rPr>
              <w:t xml:space="preserve">s  each line contain one value   </w:t>
            </w:r>
            <w:r w:rsidRPr="00601C31">
              <w:rPr>
                <w:rFonts w:asciiTheme="majorBidi" w:hAnsiTheme="majorBidi" w:cstheme="majorBidi"/>
                <w:color w:val="000000" w:themeColor="text1"/>
              </w:rPr>
              <w:t>”.</w:t>
            </w:r>
          </w:p>
        </w:tc>
      </w:tr>
    </w:tbl>
    <w:p w14:paraId="273AE6DA" w14:textId="2ED52644" w:rsidR="00601C31" w:rsidRPr="00601C31" w:rsidRDefault="00601C31" w:rsidP="00C46DE0">
      <w:pPr>
        <w:tabs>
          <w:tab w:val="center" w:pos="3672"/>
          <w:tab w:val="center" w:pos="6353"/>
        </w:tabs>
        <w:spacing w:after="7" w:line="257" w:lineRule="auto"/>
        <w:ind w:left="0" w:right="0" w:firstLine="0"/>
        <w:jc w:val="center"/>
        <w:rPr>
          <w:rFonts w:asciiTheme="majorBidi" w:hAnsiTheme="majorBidi" w:cstheme="majorBidi"/>
          <w:sz w:val="22"/>
          <w:rtl/>
        </w:rPr>
      </w:pPr>
      <w:bookmarkStart w:id="1271" w:name="OLE_LINK5"/>
      <w:r w:rsidRPr="00601C31">
        <w:rPr>
          <w:rFonts w:asciiTheme="majorBidi" w:hAnsiTheme="majorBidi" w:cstheme="majorBidi"/>
          <w:i/>
          <w:sz w:val="22"/>
        </w:rPr>
        <w:t xml:space="preserve">Table </w:t>
      </w:r>
      <w:r>
        <w:rPr>
          <w:rFonts w:asciiTheme="majorBidi" w:hAnsiTheme="majorBidi" w:cstheme="majorBidi"/>
          <w:i/>
          <w:sz w:val="22"/>
        </w:rPr>
        <w:t>3: Testing plan- a</w:t>
      </w:r>
      <w:r w:rsidRPr="00601C31">
        <w:rPr>
          <w:rFonts w:asciiTheme="majorBidi" w:hAnsiTheme="majorBidi" w:cstheme="majorBidi"/>
          <w:i/>
          <w:sz w:val="22"/>
        </w:rPr>
        <w:t>dd and edit element (List Type)</w:t>
      </w:r>
    </w:p>
    <w:bookmarkEnd w:id="1271"/>
    <w:p w14:paraId="2A3618C9" w14:textId="4CA38B17" w:rsidR="00601C31" w:rsidRPr="00601C31" w:rsidRDefault="00601C31" w:rsidP="00C46DE0">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t xml:space="preserve">5.4 </w:t>
      </w:r>
      <w:bookmarkStart w:id="1272" w:name="OLE_LINK6"/>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lement (Button)</w:t>
      </w:r>
      <w:bookmarkEnd w:id="1272"/>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1A2C526F" w14:textId="77777777" w:rsidTr="00C46DE0">
        <w:trPr>
          <w:trHeight w:val="272"/>
        </w:trPr>
        <w:tc>
          <w:tcPr>
            <w:tcW w:w="2871" w:type="dxa"/>
            <w:tcBorders>
              <w:top w:val="single" w:sz="4" w:space="0" w:color="4472C4"/>
              <w:left w:val="nil"/>
              <w:bottom w:val="single" w:sz="4" w:space="0" w:color="4472C4"/>
              <w:right w:val="nil"/>
            </w:tcBorders>
            <w:shd w:val="clear" w:color="auto" w:fill="4472C4"/>
          </w:tcPr>
          <w:p w14:paraId="7861A624"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552FAC16"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20E9AF52"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3FF7A2C6"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601C31" w:rsidRPr="00601C31" w14:paraId="7490C509"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31633142"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45658F03"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642C3E5A"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106101DA"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“element Name is occupied, please choose another”. </w:t>
            </w:r>
          </w:p>
        </w:tc>
      </w:tr>
      <w:tr w:rsidR="00601C31" w:rsidRPr="00601C31" w14:paraId="6EB48061"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hemeFill="accent5" w:themeFillTint="33"/>
          </w:tcPr>
          <w:p w14:paraId="70E3D6FD"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hemeFill="accent5" w:themeFillTint="33"/>
          </w:tcPr>
          <w:p w14:paraId="6FBB9753"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hemeFill="accent5" w:themeFillTint="33"/>
          </w:tcPr>
          <w:p w14:paraId="0AA94F41" w14:textId="6151891F"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user </w:t>
            </w:r>
            <w:del w:id="1273" w:author="אלנה רווה" w:date="2017-01-17T12:52:00Z">
              <w:r w:rsidRPr="00601C31" w:rsidDel="00A05DE4">
                <w:rPr>
                  <w:rFonts w:asciiTheme="majorBidi" w:hAnsiTheme="majorBidi" w:cstheme="majorBidi"/>
                </w:rPr>
                <w:delText xml:space="preserve">didn’t entered </w:delText>
              </w:r>
            </w:del>
            <w:ins w:id="1274"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“add Element". </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hemeFill="accent5" w:themeFillTint="33"/>
          </w:tcPr>
          <w:p w14:paraId="1C522D15"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w:t>
            </w:r>
          </w:p>
          <w:p w14:paraId="17984883" w14:textId="2E41CDF8"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be shown: “</w:t>
            </w:r>
            <w:del w:id="1275" w:author="אלנה רווה" w:date="2017-01-17T12:53:00Z">
              <w:r w:rsidRPr="00601C31" w:rsidDel="00A05DE4">
                <w:rPr>
                  <w:rFonts w:asciiTheme="majorBidi" w:hAnsiTheme="majorBidi" w:cstheme="majorBidi"/>
                </w:rPr>
                <w:delText xml:space="preserve">Mandatory </w:delText>
              </w:r>
            </w:del>
            <w:ins w:id="1276" w:author="אלנה רווה" w:date="2017-01-17T12:53:00Z">
              <w:r w:rsidR="00A05DE4">
                <w:rPr>
                  <w:rFonts w:asciiTheme="majorBidi" w:hAnsiTheme="majorBidi" w:cstheme="majorBidi"/>
                </w:rPr>
                <w:t>A mandatory</w:t>
              </w:r>
            </w:ins>
          </w:p>
          <w:p w14:paraId="482280D0" w14:textId="2C131E5B" w:rsidR="00601C31" w:rsidRPr="00601C31" w:rsidRDefault="00601C31" w:rsidP="00A05DE4">
            <w:pPr>
              <w:pStyle w:val="a3"/>
              <w:bidi w:val="0"/>
              <w:rPr>
                <w:rFonts w:asciiTheme="majorBidi" w:hAnsiTheme="majorBidi" w:cstheme="majorBidi"/>
              </w:rPr>
            </w:pPr>
            <w:del w:id="1277" w:author="אלנה רווה" w:date="2017-01-17T12:54:00Z">
              <w:r w:rsidRPr="00601C31" w:rsidDel="00A05DE4">
                <w:rPr>
                  <w:rFonts w:asciiTheme="majorBidi" w:hAnsiTheme="majorBidi" w:cstheme="majorBidi"/>
                </w:rPr>
                <w:delText xml:space="preserve">field, please </w:delText>
              </w:r>
            </w:del>
            <w:ins w:id="1278" w:author="אלנה רווה" w:date="2017-01-17T12:54:00Z">
              <w:r w:rsidR="00A05DE4">
                <w:rPr>
                  <w:rFonts w:asciiTheme="majorBidi" w:hAnsiTheme="majorBidi" w:cstheme="majorBidi"/>
                </w:rPr>
                <w:t xml:space="preserve">field; please </w:t>
              </w:r>
            </w:ins>
            <w:r w:rsidRPr="00601C31">
              <w:rPr>
                <w:rFonts w:asciiTheme="majorBidi" w:hAnsiTheme="majorBidi" w:cstheme="majorBidi"/>
              </w:rPr>
              <w:t xml:space="preserve">enter title”. </w:t>
            </w:r>
          </w:p>
        </w:tc>
      </w:tr>
      <w:tr w:rsidR="00601C31" w:rsidRPr="00601C31" w14:paraId="4FFDE6E8"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1DADFAC2"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b/>
                <w:bCs/>
              </w:rPr>
              <w:t xml:space="preserve">NoScreenChosen </w:t>
            </w:r>
          </w:p>
        </w:tc>
        <w:tc>
          <w:tcPr>
            <w:tcW w:w="2205" w:type="dxa"/>
            <w:tcBorders>
              <w:top w:val="single" w:sz="4" w:space="0" w:color="8EAADB"/>
              <w:left w:val="single" w:sz="4" w:space="0" w:color="8EAADB"/>
              <w:bottom w:val="single" w:sz="4" w:space="0" w:color="8EAADB"/>
              <w:right w:val="single" w:sz="4" w:space="0" w:color="8EAADB"/>
            </w:tcBorders>
          </w:tcPr>
          <w:p w14:paraId="36799F25"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72DB30E5"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user didn’t chose Screen, and pressed “add” button. </w:t>
            </w:r>
          </w:p>
        </w:tc>
        <w:tc>
          <w:tcPr>
            <w:tcW w:w="2970" w:type="dxa"/>
            <w:tcBorders>
              <w:top w:val="single" w:sz="4" w:space="0" w:color="8EAADB"/>
              <w:left w:val="single" w:sz="4" w:space="0" w:color="8EAADB"/>
              <w:bottom w:val="single" w:sz="4" w:space="0" w:color="8EAADB"/>
              <w:right w:val="single" w:sz="4" w:space="0" w:color="8EAADB"/>
            </w:tcBorders>
          </w:tcPr>
          <w:p w14:paraId="5DEFB4F4"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“please choose Screen”. </w:t>
            </w:r>
          </w:p>
        </w:tc>
      </w:tr>
    </w:tbl>
    <w:p w14:paraId="46701130" w14:textId="35A3DE1D" w:rsidR="00601C31" w:rsidRPr="00601C31" w:rsidRDefault="00601C31" w:rsidP="00C46DE0">
      <w:pPr>
        <w:tabs>
          <w:tab w:val="center" w:pos="3672"/>
          <w:tab w:val="center" w:pos="6353"/>
        </w:tabs>
        <w:spacing w:after="7" w:line="257" w:lineRule="auto"/>
        <w:ind w:left="0" w:right="0" w:firstLine="0"/>
        <w:jc w:val="center"/>
        <w:rPr>
          <w:rFonts w:asciiTheme="majorBidi" w:hAnsiTheme="majorBidi" w:cstheme="majorBidi"/>
          <w:sz w:val="22"/>
        </w:rPr>
      </w:pPr>
      <w:r w:rsidRPr="00601C31">
        <w:rPr>
          <w:rFonts w:asciiTheme="majorBidi" w:hAnsiTheme="majorBidi" w:cstheme="majorBidi"/>
          <w:i/>
          <w:sz w:val="22"/>
        </w:rPr>
        <w:t xml:space="preserve">Table </w:t>
      </w:r>
      <w:r>
        <w:rPr>
          <w:rFonts w:asciiTheme="majorBidi" w:hAnsiTheme="majorBidi" w:cstheme="majorBidi"/>
          <w:i/>
          <w:sz w:val="22"/>
        </w:rPr>
        <w:t>4: Testing plan- a</w:t>
      </w:r>
      <w:r w:rsidRPr="00601C31">
        <w:rPr>
          <w:rFonts w:asciiTheme="majorBidi" w:hAnsiTheme="majorBidi" w:cstheme="majorBidi"/>
          <w:i/>
          <w:sz w:val="22"/>
        </w:rPr>
        <w:t>dd and edit element (Button)</w:t>
      </w:r>
    </w:p>
    <w:p w14:paraId="0E5CEA96" w14:textId="77777777" w:rsidR="00601C31" w:rsidRDefault="00601C31" w:rsidP="00C46DE0">
      <w:pPr>
        <w:spacing w:after="160" w:line="259" w:lineRule="auto"/>
        <w:ind w:left="0" w:right="0" w:firstLine="0"/>
        <w:jc w:val="left"/>
        <w:rPr>
          <w:rFonts w:asciiTheme="majorBidi" w:hAnsiTheme="majorBidi" w:cstheme="majorBidi"/>
          <w:b/>
          <w:sz w:val="22"/>
        </w:rPr>
      </w:pPr>
      <w:r>
        <w:rPr>
          <w:rFonts w:asciiTheme="majorBidi" w:hAnsiTheme="majorBidi" w:cstheme="majorBidi"/>
          <w:b/>
        </w:rPr>
        <w:br w:type="page"/>
      </w:r>
    </w:p>
    <w:p w14:paraId="5450423E" w14:textId="4CCF0894" w:rsidR="00601C31" w:rsidRPr="00601C31" w:rsidRDefault="00601C31" w:rsidP="00C46DE0">
      <w:pPr>
        <w:pStyle w:val="a3"/>
        <w:bidi w:val="0"/>
        <w:rPr>
          <w:rFonts w:asciiTheme="majorBidi" w:hAnsiTheme="majorBidi" w:cstheme="majorBidi"/>
          <w:b/>
          <w:color w:val="000000"/>
          <w:rtl/>
        </w:rPr>
      </w:pPr>
      <w:r>
        <w:rPr>
          <w:rFonts w:asciiTheme="majorBidi" w:hAnsiTheme="majorBidi" w:cstheme="majorBidi"/>
          <w:b/>
          <w:color w:val="000000"/>
        </w:rPr>
        <w:lastRenderedPageBreak/>
        <w:t>5.5 Add action</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3959D52A" w14:textId="77777777" w:rsidTr="00C46DE0">
        <w:trPr>
          <w:trHeight w:val="272"/>
        </w:trPr>
        <w:tc>
          <w:tcPr>
            <w:tcW w:w="2871" w:type="dxa"/>
            <w:tcBorders>
              <w:top w:val="single" w:sz="4" w:space="0" w:color="4472C4"/>
              <w:left w:val="nil"/>
              <w:bottom w:val="single" w:sz="4" w:space="0" w:color="4472C4"/>
              <w:right w:val="nil"/>
            </w:tcBorders>
            <w:shd w:val="clear" w:color="auto" w:fill="4472C4"/>
          </w:tcPr>
          <w:p w14:paraId="260A1C44"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6CEB2B13"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14E077F5"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0266B5D1"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601C31" w:rsidRPr="00601C31" w14:paraId="0F63F142"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4653759D"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ParameterValueNotSelected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0AD3F236"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7FFFC3DA"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architect does not  chose an  specific value from the list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120971EB" w14:textId="5D14EC38"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“please select  </w:t>
            </w:r>
            <w:ins w:id="1279" w:author="אלנה רווה" w:date="2017-01-17T12:55:00Z">
              <w:r w:rsidR="00F23A40">
                <w:rPr>
                  <w:rFonts w:asciiTheme="majorBidi" w:hAnsiTheme="majorBidi" w:cstheme="majorBidi"/>
                </w:rPr>
                <w:t xml:space="preserve">the </w:t>
              </w:r>
            </w:ins>
            <w:r w:rsidRPr="00601C31">
              <w:rPr>
                <w:rFonts w:asciiTheme="majorBidi" w:hAnsiTheme="majorBidi" w:cstheme="majorBidi"/>
              </w:rPr>
              <w:t xml:space="preserve">parameter value”. </w:t>
            </w:r>
          </w:p>
        </w:tc>
      </w:tr>
      <w:tr w:rsidR="00601C31" w:rsidRPr="00601C31" w14:paraId="3242C522"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082B1CE3"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ChoseParameterNotSelected</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78FFF4DF"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0E620900"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The architect does not  chose an  specific value from the list</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61FFED62" w14:textId="06B706ED"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“please select  </w:t>
            </w:r>
            <w:ins w:id="1280" w:author="אלנה רווה" w:date="2017-01-17T12:55:00Z">
              <w:r w:rsidR="00F23A40">
                <w:rPr>
                  <w:rFonts w:asciiTheme="majorBidi" w:hAnsiTheme="majorBidi" w:cstheme="majorBidi"/>
                </w:rPr>
                <w:t xml:space="preserve">the </w:t>
              </w:r>
            </w:ins>
            <w:r w:rsidRPr="00601C31">
              <w:rPr>
                <w:rFonts w:asciiTheme="majorBidi" w:hAnsiTheme="majorBidi" w:cstheme="majorBidi"/>
              </w:rPr>
              <w:t>parameter Name”.</w:t>
            </w:r>
          </w:p>
        </w:tc>
      </w:tr>
      <w:tr w:rsidR="00601C31" w:rsidRPr="00601C31" w14:paraId="438D3CCB"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46917ED8"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ParameterValueNotChoosed</w:t>
            </w:r>
          </w:p>
        </w:tc>
        <w:tc>
          <w:tcPr>
            <w:tcW w:w="2205" w:type="dxa"/>
            <w:tcBorders>
              <w:top w:val="single" w:sz="4" w:space="0" w:color="8EAADB"/>
              <w:left w:val="single" w:sz="4" w:space="0" w:color="8EAADB"/>
              <w:bottom w:val="single" w:sz="4" w:space="0" w:color="8EAADB"/>
              <w:right w:val="single" w:sz="4" w:space="0" w:color="8EAADB"/>
            </w:tcBorders>
          </w:tcPr>
          <w:p w14:paraId="56BC07F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068ABDB1"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The  architect dos not choose  a value from the "change Value" list</w:t>
            </w:r>
          </w:p>
        </w:tc>
        <w:tc>
          <w:tcPr>
            <w:tcW w:w="2970" w:type="dxa"/>
            <w:tcBorders>
              <w:top w:val="single" w:sz="4" w:space="0" w:color="8EAADB"/>
              <w:left w:val="single" w:sz="4" w:space="0" w:color="8EAADB"/>
              <w:bottom w:val="single" w:sz="4" w:space="0" w:color="8EAADB"/>
              <w:right w:val="single" w:sz="4" w:space="0" w:color="8EAADB"/>
            </w:tcBorders>
          </w:tcPr>
          <w:p w14:paraId="139BE7CD" w14:textId="369158C3" w:rsidR="00601C31" w:rsidRPr="00601C31" w:rsidDel="00F23A40" w:rsidRDefault="00601C31" w:rsidP="00C46DE0">
            <w:pPr>
              <w:pStyle w:val="a3"/>
              <w:bidi w:val="0"/>
              <w:rPr>
                <w:del w:id="1281" w:author="אלנה רווה" w:date="2017-01-17T12:56:00Z"/>
                <w:rFonts w:asciiTheme="majorBidi" w:hAnsiTheme="majorBidi" w:cstheme="majorBidi"/>
              </w:rPr>
            </w:pPr>
            <w:r w:rsidRPr="00601C31">
              <w:rPr>
                <w:rFonts w:asciiTheme="majorBidi" w:hAnsiTheme="majorBidi" w:cstheme="majorBidi"/>
              </w:rPr>
              <w:t xml:space="preserve">An error message will </w:t>
            </w:r>
            <w:ins w:id="1282" w:author="אלנה רווה" w:date="2017-01-17T12:56:00Z">
              <w:r w:rsidR="00F23A40">
                <w:rPr>
                  <w:rFonts w:asciiTheme="majorBidi" w:hAnsiTheme="majorBidi" w:cstheme="majorBidi"/>
                </w:rPr>
                <w:t xml:space="preserve"> </w:t>
              </w:r>
            </w:ins>
          </w:p>
          <w:p w14:paraId="5F18554C" w14:textId="77777777" w:rsidR="00601C31" w:rsidRPr="00601C31" w:rsidRDefault="00601C31" w:rsidP="00F23A40">
            <w:pPr>
              <w:pStyle w:val="a3"/>
              <w:bidi w:val="0"/>
              <w:rPr>
                <w:rFonts w:asciiTheme="majorBidi" w:hAnsiTheme="majorBidi" w:cstheme="majorBidi"/>
              </w:rPr>
            </w:pPr>
            <w:r w:rsidRPr="00601C31">
              <w:rPr>
                <w:rFonts w:asciiTheme="majorBidi" w:hAnsiTheme="majorBidi" w:cstheme="majorBidi"/>
              </w:rPr>
              <w:t xml:space="preserve">be shown: “choose a parameter from the list ”. </w:t>
            </w:r>
          </w:p>
        </w:tc>
      </w:tr>
    </w:tbl>
    <w:p w14:paraId="68A1CD96" w14:textId="4F0DB7CD" w:rsidR="00020B7C" w:rsidRDefault="00601C31" w:rsidP="00C46DE0">
      <w:pPr>
        <w:spacing w:line="240" w:lineRule="auto"/>
        <w:ind w:left="0" w:right="120" w:firstLine="0"/>
        <w:jc w:val="center"/>
        <w:rPr>
          <w:rFonts w:asciiTheme="majorBidi" w:hAnsiTheme="majorBidi" w:cstheme="majorBidi"/>
          <w:i/>
          <w:sz w:val="22"/>
        </w:rPr>
      </w:pPr>
      <w:r w:rsidRPr="00601C31">
        <w:rPr>
          <w:rFonts w:asciiTheme="majorBidi" w:hAnsiTheme="majorBidi" w:cstheme="majorBidi"/>
          <w:i/>
          <w:sz w:val="22"/>
        </w:rPr>
        <w:t xml:space="preserve">Table </w:t>
      </w:r>
      <w:r>
        <w:rPr>
          <w:rFonts w:asciiTheme="majorBidi" w:hAnsiTheme="majorBidi" w:cstheme="majorBidi"/>
          <w:i/>
          <w:sz w:val="22"/>
        </w:rPr>
        <w:t>5</w:t>
      </w:r>
      <w:r w:rsidRPr="00601C31">
        <w:rPr>
          <w:rFonts w:asciiTheme="majorBidi" w:hAnsiTheme="majorBidi" w:cstheme="majorBidi"/>
          <w:i/>
          <w:sz w:val="22"/>
        </w:rPr>
        <w:t xml:space="preserve">: Testing plan- add </w:t>
      </w:r>
      <w:r>
        <w:rPr>
          <w:rFonts w:asciiTheme="majorBidi" w:hAnsiTheme="majorBidi" w:cstheme="majorBidi"/>
          <w:i/>
          <w:sz w:val="22"/>
        </w:rPr>
        <w:t>action</w:t>
      </w:r>
    </w:p>
    <w:p w14:paraId="4356FEF1" w14:textId="77777777" w:rsidR="00BF35C3" w:rsidRDefault="00BF35C3" w:rsidP="00C46DE0">
      <w:pPr>
        <w:spacing w:line="240" w:lineRule="auto"/>
        <w:ind w:left="0" w:right="120" w:firstLine="0"/>
        <w:jc w:val="center"/>
        <w:rPr>
          <w:rFonts w:asciiTheme="majorBidi" w:hAnsiTheme="majorBidi" w:cstheme="majorBidi"/>
          <w:i/>
          <w:sz w:val="22"/>
        </w:rPr>
      </w:pPr>
    </w:p>
    <w:p w14:paraId="5883181B" w14:textId="0EA620C7" w:rsidR="00BF35C3" w:rsidRPr="00601C31" w:rsidRDefault="00BF35C3" w:rsidP="00BF35C3">
      <w:pPr>
        <w:pStyle w:val="a3"/>
        <w:bidi w:val="0"/>
        <w:rPr>
          <w:rFonts w:asciiTheme="majorBidi" w:hAnsiTheme="majorBidi" w:cstheme="majorBidi"/>
          <w:b/>
          <w:color w:val="000000"/>
          <w:rtl/>
        </w:rPr>
      </w:pPr>
      <w:r>
        <w:rPr>
          <w:rFonts w:asciiTheme="majorBidi" w:hAnsiTheme="majorBidi" w:cstheme="majorBidi"/>
          <w:b/>
          <w:color w:val="000000"/>
        </w:rPr>
        <w:t xml:space="preserve">5.5 </w:t>
      </w:r>
      <w:commentRangeStart w:id="1283"/>
      <w:r w:rsidR="004C49E7">
        <w:rPr>
          <w:rFonts w:asciiTheme="majorBidi" w:hAnsiTheme="majorBidi" w:cstheme="majorBidi"/>
          <w:b/>
          <w:color w:val="000000"/>
        </w:rPr>
        <w:t>verify</w:t>
      </w:r>
      <w:commentRangeEnd w:id="1283"/>
      <w:r w:rsidR="005C6515">
        <w:rPr>
          <w:rStyle w:val="a8"/>
          <w:rFonts w:ascii="Times New Roman" w:hAnsi="Times New Roman" w:cs="Times New Roman"/>
          <w:color w:val="000000"/>
        </w:rPr>
        <w:commentReference w:id="1283"/>
      </w:r>
      <w:r w:rsidR="004C49E7">
        <w:rPr>
          <w:rFonts w:asciiTheme="majorBidi" w:hAnsiTheme="majorBidi" w:cstheme="majorBidi"/>
          <w:b/>
          <w:color w:val="000000"/>
        </w:rPr>
        <w:t xml:space="preserve"> Spec</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BF35C3" w:rsidRPr="00601C31" w14:paraId="2A96CE36" w14:textId="77777777" w:rsidTr="00ED7B99">
        <w:trPr>
          <w:trHeight w:val="272"/>
        </w:trPr>
        <w:tc>
          <w:tcPr>
            <w:tcW w:w="2871" w:type="dxa"/>
            <w:tcBorders>
              <w:top w:val="single" w:sz="4" w:space="0" w:color="4472C4"/>
              <w:left w:val="nil"/>
              <w:bottom w:val="single" w:sz="4" w:space="0" w:color="4472C4"/>
              <w:right w:val="nil"/>
            </w:tcBorders>
            <w:shd w:val="clear" w:color="auto" w:fill="4472C4"/>
          </w:tcPr>
          <w:p w14:paraId="3840B088" w14:textId="77777777" w:rsidR="00BF35C3" w:rsidRPr="00601C31" w:rsidRDefault="00BF35C3" w:rsidP="00ED7B99">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24C11A63" w14:textId="77777777" w:rsidR="00BF35C3" w:rsidRPr="00601C31" w:rsidRDefault="00BF35C3" w:rsidP="00ED7B99">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1F1E1EA9" w14:textId="77777777" w:rsidR="00BF35C3" w:rsidRPr="00601C31" w:rsidRDefault="00BF35C3" w:rsidP="00ED7B99">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618AF2F0" w14:textId="77777777" w:rsidR="00BF35C3" w:rsidRPr="00601C31" w:rsidRDefault="00BF35C3" w:rsidP="00ED7B99">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BF35C3" w:rsidRPr="00601C31" w14:paraId="368BA76E" w14:textId="77777777" w:rsidTr="00ED7B99">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7671AC1B" w14:textId="614FED55" w:rsidR="00BF35C3" w:rsidRPr="00601C31" w:rsidRDefault="004C49E7" w:rsidP="00ED7B99">
            <w:pPr>
              <w:pStyle w:val="a3"/>
              <w:bidi w:val="0"/>
              <w:rPr>
                <w:rFonts w:asciiTheme="majorBidi" w:hAnsiTheme="majorBidi" w:cstheme="majorBidi"/>
              </w:rPr>
            </w:pPr>
            <w:r>
              <w:rPr>
                <w:rFonts w:asciiTheme="majorBidi" w:hAnsiTheme="majorBidi" w:cstheme="majorBidi"/>
              </w:rPr>
              <w:t>Requirmentt</w:t>
            </w:r>
            <w:r w:rsidR="00BF35C3" w:rsidRPr="00601C31">
              <w:rPr>
                <w:rFonts w:asciiTheme="majorBidi" w:hAnsiTheme="majorBidi" w:cstheme="majorBidi"/>
              </w:rPr>
              <w:t xml:space="preserve">NotSelected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01E47462" w14:textId="77777777" w:rsidR="00BF35C3" w:rsidRPr="00601C31" w:rsidRDefault="00BF35C3" w:rsidP="00ED7B99">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34518EB9" w14:textId="1387C02D" w:rsidR="00BF35C3" w:rsidRPr="00601C31" w:rsidRDefault="00BF35C3" w:rsidP="004C49E7">
            <w:pPr>
              <w:pStyle w:val="a3"/>
              <w:bidi w:val="0"/>
              <w:rPr>
                <w:rFonts w:asciiTheme="majorBidi" w:hAnsiTheme="majorBidi" w:cstheme="majorBidi"/>
              </w:rPr>
            </w:pPr>
            <w:r w:rsidRPr="00601C31">
              <w:rPr>
                <w:rFonts w:asciiTheme="majorBidi" w:hAnsiTheme="majorBidi" w:cstheme="majorBidi"/>
              </w:rPr>
              <w:t xml:space="preserve">The architect does not  </w:t>
            </w:r>
            <w:r w:rsidR="004C49E7">
              <w:rPr>
                <w:rFonts w:asciiTheme="majorBidi" w:hAnsiTheme="majorBidi" w:cstheme="majorBidi"/>
              </w:rPr>
              <w:t xml:space="preserve">select </w:t>
            </w:r>
            <w:r w:rsidRPr="00601C31">
              <w:rPr>
                <w:rFonts w:asciiTheme="majorBidi" w:hAnsiTheme="majorBidi" w:cstheme="majorBidi"/>
              </w:rPr>
              <w:t xml:space="preserve"> </w:t>
            </w:r>
            <w:r w:rsidR="004C49E7">
              <w:rPr>
                <w:rFonts w:asciiTheme="majorBidi" w:hAnsiTheme="majorBidi" w:cstheme="majorBidi"/>
              </w:rPr>
              <w:t xml:space="preserve">the requirements </w:t>
            </w:r>
            <w:r w:rsidRPr="00601C31">
              <w:rPr>
                <w:rFonts w:asciiTheme="majorBidi" w:hAnsiTheme="majorBidi" w:cstheme="majorBidi"/>
              </w:rPr>
              <w:t xml:space="preserv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37DD0EC0" w14:textId="48B7D6D9" w:rsidR="00BF35C3" w:rsidRPr="00601C31" w:rsidRDefault="00BF35C3" w:rsidP="00BC38FC">
            <w:pPr>
              <w:pStyle w:val="a3"/>
              <w:bidi w:val="0"/>
              <w:rPr>
                <w:rFonts w:asciiTheme="majorBidi" w:hAnsiTheme="majorBidi" w:cstheme="majorBidi"/>
              </w:rPr>
            </w:pPr>
            <w:r w:rsidRPr="00601C31">
              <w:rPr>
                <w:rFonts w:asciiTheme="majorBidi" w:hAnsiTheme="majorBidi" w:cstheme="majorBidi"/>
              </w:rPr>
              <w:t>An error message</w:t>
            </w:r>
            <w:r w:rsidR="004C49E7">
              <w:rPr>
                <w:rFonts w:asciiTheme="majorBidi" w:hAnsiTheme="majorBidi" w:cstheme="majorBidi"/>
              </w:rPr>
              <w:t xml:space="preserve"> will be shown: “please</w:t>
            </w:r>
            <w:ins w:id="1284" w:author="אלנה רווה" w:date="2017-01-17T12:56:00Z">
              <w:r w:rsidR="00BC38FC">
                <w:rPr>
                  <w:rFonts w:asciiTheme="majorBidi" w:hAnsiTheme="majorBidi" w:cstheme="majorBidi"/>
                </w:rPr>
                <w:t>,</w:t>
              </w:r>
            </w:ins>
            <w:r w:rsidR="004C49E7">
              <w:rPr>
                <w:rFonts w:asciiTheme="majorBidi" w:hAnsiTheme="majorBidi" w:cstheme="majorBidi"/>
              </w:rPr>
              <w:t xml:space="preserve"> s</w:t>
            </w:r>
            <w:del w:id="1285" w:author="אלנה רווה" w:date="2017-01-17T12:56:00Z">
              <w:r w:rsidR="004C49E7" w:rsidDel="00BC38FC">
                <w:rPr>
                  <w:rFonts w:asciiTheme="majorBidi" w:hAnsiTheme="majorBidi" w:cstheme="majorBidi"/>
                </w:rPr>
                <w:delText>elect</w:delText>
              </w:r>
            </w:del>
            <w:r w:rsidR="004C49E7">
              <w:rPr>
                <w:rFonts w:asciiTheme="majorBidi" w:hAnsiTheme="majorBidi" w:cstheme="majorBidi"/>
              </w:rPr>
              <w:t xml:space="preserve"> select </w:t>
            </w:r>
            <w:ins w:id="1286" w:author="אלנה רווה" w:date="2017-01-17T12:56:00Z">
              <w:r w:rsidR="00BC38FC">
                <w:rPr>
                  <w:rFonts w:asciiTheme="majorBidi" w:hAnsiTheme="majorBidi" w:cstheme="majorBidi"/>
                </w:rPr>
                <w:t xml:space="preserve">the </w:t>
              </w:r>
            </w:ins>
            <w:r w:rsidR="007526F5">
              <w:rPr>
                <w:rFonts w:asciiTheme="majorBidi" w:hAnsiTheme="majorBidi" w:cstheme="majorBidi"/>
              </w:rPr>
              <w:t>requirement</w:t>
            </w:r>
            <w:r w:rsidRPr="00601C31">
              <w:rPr>
                <w:rFonts w:asciiTheme="majorBidi" w:hAnsiTheme="majorBidi" w:cstheme="majorBidi"/>
              </w:rPr>
              <w:t xml:space="preserve"> ”. </w:t>
            </w:r>
          </w:p>
        </w:tc>
      </w:tr>
      <w:tr w:rsidR="00BF35C3" w:rsidRPr="00601C31" w14:paraId="4630907B" w14:textId="77777777" w:rsidTr="00ED7B99">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26A2EBF9" w14:textId="7E9F9E6C" w:rsidR="00BF35C3" w:rsidRPr="00601C31" w:rsidRDefault="004C49E7" w:rsidP="00ED7B99">
            <w:pPr>
              <w:pStyle w:val="a3"/>
              <w:bidi w:val="0"/>
              <w:rPr>
                <w:rFonts w:asciiTheme="majorBidi" w:hAnsiTheme="majorBidi" w:cstheme="majorBidi"/>
              </w:rPr>
            </w:pPr>
            <w:r>
              <w:rPr>
                <w:rFonts w:asciiTheme="majorBidi" w:hAnsiTheme="majorBidi" w:cstheme="majorBidi"/>
              </w:rPr>
              <w:t>Root</w:t>
            </w:r>
            <w:r w:rsidRPr="00601C31">
              <w:rPr>
                <w:rFonts w:asciiTheme="majorBidi" w:hAnsiTheme="majorBidi" w:cstheme="majorBidi"/>
              </w:rPr>
              <w:t>NotSelected</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53436E19" w14:textId="77777777" w:rsidR="00BF35C3" w:rsidRPr="00601C31" w:rsidRDefault="00BF35C3" w:rsidP="00ED7B99">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5CE3893A" w14:textId="7CED1749" w:rsidR="00BF35C3" w:rsidRPr="00601C31" w:rsidRDefault="00BF35C3" w:rsidP="00ED7B99">
            <w:pPr>
              <w:pStyle w:val="a3"/>
              <w:bidi w:val="0"/>
              <w:rPr>
                <w:rFonts w:asciiTheme="majorBidi" w:hAnsiTheme="majorBidi" w:cstheme="majorBidi"/>
              </w:rPr>
            </w:pPr>
            <w:r w:rsidRPr="00601C31">
              <w:rPr>
                <w:rFonts w:asciiTheme="majorBidi" w:hAnsiTheme="majorBidi" w:cstheme="majorBidi"/>
              </w:rPr>
              <w:t xml:space="preserve">The architect does </w:t>
            </w:r>
            <w:r w:rsidR="007526F5" w:rsidRPr="00601C31">
              <w:rPr>
                <w:rFonts w:asciiTheme="majorBidi" w:hAnsiTheme="majorBidi" w:cstheme="majorBidi"/>
              </w:rPr>
              <w:t>not chose</w:t>
            </w:r>
            <w:r w:rsidR="007526F5">
              <w:rPr>
                <w:rFonts w:asciiTheme="majorBidi" w:hAnsiTheme="majorBidi" w:cstheme="majorBidi"/>
              </w:rPr>
              <w:t xml:space="preserve"> an  specific value from Screen </w:t>
            </w:r>
            <w:r w:rsidRPr="00601C31">
              <w:rPr>
                <w:rFonts w:asciiTheme="majorBidi" w:hAnsiTheme="majorBidi" w:cstheme="majorBidi"/>
              </w:rPr>
              <w:t>list</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20144F3D" w14:textId="4FBA1BD9" w:rsidR="00BF35C3" w:rsidRPr="00601C31" w:rsidRDefault="00BF35C3" w:rsidP="00ED7B99">
            <w:pPr>
              <w:pStyle w:val="a3"/>
              <w:bidi w:val="0"/>
              <w:rPr>
                <w:rFonts w:asciiTheme="majorBidi" w:hAnsiTheme="majorBidi" w:cstheme="majorBidi"/>
              </w:rPr>
            </w:pPr>
            <w:r w:rsidRPr="00601C31">
              <w:rPr>
                <w:rFonts w:asciiTheme="majorBidi" w:hAnsiTheme="majorBidi" w:cstheme="majorBidi"/>
              </w:rPr>
              <w:t>An error message will be shown: “please</w:t>
            </w:r>
            <w:ins w:id="1287" w:author="אלנה רווה" w:date="2017-01-17T12:56:00Z">
              <w:r w:rsidR="00BC38FC">
                <w:rPr>
                  <w:rFonts w:asciiTheme="majorBidi" w:hAnsiTheme="majorBidi" w:cstheme="majorBidi"/>
                </w:rPr>
                <w:t>,</w:t>
              </w:r>
            </w:ins>
            <w:r w:rsidRPr="00601C31">
              <w:rPr>
                <w:rFonts w:asciiTheme="majorBidi" w:hAnsiTheme="majorBidi" w:cstheme="majorBidi"/>
              </w:rPr>
              <w:t xml:space="preserve"> select  </w:t>
            </w:r>
            <w:ins w:id="1288" w:author="אלנה רווה" w:date="2017-01-17T12:56:00Z">
              <w:r w:rsidR="00BC38FC">
                <w:rPr>
                  <w:rFonts w:asciiTheme="majorBidi" w:hAnsiTheme="majorBidi" w:cstheme="majorBidi"/>
                </w:rPr>
                <w:t xml:space="preserve">the </w:t>
              </w:r>
            </w:ins>
            <w:r w:rsidRPr="00601C31">
              <w:rPr>
                <w:rFonts w:asciiTheme="majorBidi" w:hAnsiTheme="majorBidi" w:cstheme="majorBidi"/>
              </w:rPr>
              <w:t>parameter Name”.</w:t>
            </w:r>
          </w:p>
        </w:tc>
      </w:tr>
    </w:tbl>
    <w:p w14:paraId="0900139A" w14:textId="77777777" w:rsidR="00BF35C3" w:rsidRDefault="00BF35C3" w:rsidP="00BF35C3">
      <w:pPr>
        <w:spacing w:line="240" w:lineRule="auto"/>
        <w:ind w:left="0" w:right="120" w:firstLine="0"/>
        <w:jc w:val="center"/>
        <w:rPr>
          <w:rFonts w:asciiTheme="majorBidi" w:hAnsiTheme="majorBidi" w:cstheme="majorBidi"/>
          <w:i/>
          <w:sz w:val="22"/>
        </w:rPr>
      </w:pPr>
      <w:r w:rsidRPr="00601C31">
        <w:rPr>
          <w:rFonts w:asciiTheme="majorBidi" w:hAnsiTheme="majorBidi" w:cstheme="majorBidi"/>
          <w:i/>
          <w:sz w:val="22"/>
        </w:rPr>
        <w:t xml:space="preserve">Table </w:t>
      </w:r>
      <w:r>
        <w:rPr>
          <w:rFonts w:asciiTheme="majorBidi" w:hAnsiTheme="majorBidi" w:cstheme="majorBidi"/>
          <w:i/>
          <w:sz w:val="22"/>
        </w:rPr>
        <w:t>5</w:t>
      </w:r>
      <w:r w:rsidRPr="00601C31">
        <w:rPr>
          <w:rFonts w:asciiTheme="majorBidi" w:hAnsiTheme="majorBidi" w:cstheme="majorBidi"/>
          <w:i/>
          <w:sz w:val="22"/>
        </w:rPr>
        <w:t xml:space="preserve">: Testing plan- add </w:t>
      </w:r>
      <w:r>
        <w:rPr>
          <w:rFonts w:asciiTheme="majorBidi" w:hAnsiTheme="majorBidi" w:cstheme="majorBidi"/>
          <w:i/>
          <w:sz w:val="22"/>
        </w:rPr>
        <w:t>action</w:t>
      </w:r>
    </w:p>
    <w:p w14:paraId="62FCB65D" w14:textId="77777777" w:rsidR="00BF35C3" w:rsidRDefault="00BF35C3" w:rsidP="00BF35C3">
      <w:pPr>
        <w:spacing w:line="240" w:lineRule="auto"/>
        <w:ind w:left="0" w:right="120" w:firstLine="0"/>
        <w:jc w:val="center"/>
        <w:rPr>
          <w:rFonts w:asciiTheme="majorBidi" w:hAnsiTheme="majorBidi" w:cstheme="majorBidi"/>
          <w:i/>
          <w:sz w:val="22"/>
        </w:rPr>
      </w:pPr>
    </w:p>
    <w:p w14:paraId="7B7F2A34" w14:textId="77777777" w:rsidR="00BF35C3" w:rsidRDefault="00BF35C3" w:rsidP="00BF35C3">
      <w:pPr>
        <w:spacing w:line="240" w:lineRule="auto"/>
        <w:ind w:left="0" w:right="120" w:firstLine="0"/>
        <w:jc w:val="left"/>
        <w:rPr>
          <w:rFonts w:asciiTheme="majorBidi" w:hAnsiTheme="majorBidi" w:cstheme="majorBidi"/>
          <w:i/>
          <w:sz w:val="22"/>
        </w:rPr>
      </w:pPr>
    </w:p>
    <w:p w14:paraId="5C511E52" w14:textId="6B66D37A" w:rsidR="00C46DE0" w:rsidRDefault="00C46DE0" w:rsidP="00C46DE0">
      <w:pPr>
        <w:spacing w:line="240" w:lineRule="auto"/>
        <w:ind w:left="0" w:right="120" w:firstLine="0"/>
        <w:jc w:val="center"/>
        <w:rPr>
          <w:rFonts w:asciiTheme="majorBidi" w:hAnsiTheme="majorBidi" w:cstheme="majorBidi"/>
          <w:i/>
          <w:sz w:val="22"/>
        </w:rPr>
      </w:pPr>
    </w:p>
    <w:p w14:paraId="62CBDA17" w14:textId="6BC42D8A" w:rsidR="00C46DE0" w:rsidRDefault="00C46DE0" w:rsidP="00C46DE0">
      <w:pPr>
        <w:spacing w:line="240" w:lineRule="auto"/>
        <w:ind w:left="0" w:right="120" w:firstLine="0"/>
        <w:jc w:val="center"/>
        <w:rPr>
          <w:rFonts w:asciiTheme="majorBidi" w:hAnsiTheme="majorBidi" w:cstheme="majorBidi"/>
          <w:b/>
          <w:bCs/>
          <w:color w:val="auto"/>
          <w:sz w:val="22"/>
        </w:rPr>
      </w:pPr>
    </w:p>
    <w:p w14:paraId="6013E850" w14:textId="090B463B" w:rsidR="00D82989" w:rsidRDefault="00D82989" w:rsidP="00C46DE0">
      <w:pPr>
        <w:spacing w:line="240" w:lineRule="auto"/>
        <w:ind w:left="0" w:right="120" w:firstLine="0"/>
        <w:jc w:val="center"/>
        <w:rPr>
          <w:rFonts w:asciiTheme="majorBidi" w:hAnsiTheme="majorBidi" w:cstheme="majorBidi"/>
          <w:b/>
          <w:bCs/>
          <w:color w:val="auto"/>
          <w:sz w:val="22"/>
        </w:rPr>
      </w:pPr>
    </w:p>
    <w:p w14:paraId="1091EB5A" w14:textId="72936B73" w:rsidR="00D82989" w:rsidRDefault="00D82989" w:rsidP="00C46DE0">
      <w:pPr>
        <w:spacing w:line="240" w:lineRule="auto"/>
        <w:ind w:left="0" w:right="120" w:firstLine="0"/>
        <w:jc w:val="center"/>
        <w:rPr>
          <w:rFonts w:asciiTheme="majorBidi" w:hAnsiTheme="majorBidi" w:cstheme="majorBidi"/>
          <w:b/>
          <w:bCs/>
          <w:color w:val="auto"/>
          <w:sz w:val="22"/>
        </w:rPr>
      </w:pPr>
    </w:p>
    <w:p w14:paraId="1C8DFE22" w14:textId="51B11038" w:rsidR="00D82989" w:rsidRDefault="00D82989" w:rsidP="00C46DE0">
      <w:pPr>
        <w:spacing w:line="240" w:lineRule="auto"/>
        <w:ind w:left="0" w:right="120" w:firstLine="0"/>
        <w:jc w:val="center"/>
        <w:rPr>
          <w:rFonts w:asciiTheme="majorBidi" w:hAnsiTheme="majorBidi" w:cstheme="majorBidi"/>
          <w:b/>
          <w:bCs/>
          <w:color w:val="auto"/>
          <w:sz w:val="22"/>
        </w:rPr>
      </w:pPr>
    </w:p>
    <w:p w14:paraId="10C80DF6" w14:textId="500249E9" w:rsidR="00D82989" w:rsidRDefault="00D82989" w:rsidP="00C46DE0">
      <w:pPr>
        <w:spacing w:line="240" w:lineRule="auto"/>
        <w:ind w:left="0" w:right="120" w:firstLine="0"/>
        <w:jc w:val="center"/>
        <w:rPr>
          <w:rFonts w:asciiTheme="majorBidi" w:hAnsiTheme="majorBidi" w:cstheme="majorBidi"/>
          <w:b/>
          <w:bCs/>
          <w:color w:val="auto"/>
          <w:sz w:val="22"/>
        </w:rPr>
      </w:pPr>
    </w:p>
    <w:p w14:paraId="02DA45F7" w14:textId="340AE87D" w:rsidR="00D82989" w:rsidRDefault="00D82989" w:rsidP="00C46DE0">
      <w:pPr>
        <w:spacing w:line="240" w:lineRule="auto"/>
        <w:ind w:left="0" w:right="120" w:firstLine="0"/>
        <w:jc w:val="center"/>
        <w:rPr>
          <w:rFonts w:asciiTheme="majorBidi" w:hAnsiTheme="majorBidi" w:cstheme="majorBidi"/>
          <w:b/>
          <w:bCs/>
          <w:color w:val="auto"/>
          <w:sz w:val="22"/>
        </w:rPr>
      </w:pPr>
    </w:p>
    <w:p w14:paraId="2185C2E0" w14:textId="65764679" w:rsidR="00D82989" w:rsidRDefault="00D82989" w:rsidP="00C46DE0">
      <w:pPr>
        <w:spacing w:line="240" w:lineRule="auto"/>
        <w:ind w:left="0" w:right="120" w:firstLine="0"/>
        <w:jc w:val="center"/>
        <w:rPr>
          <w:rFonts w:asciiTheme="majorBidi" w:hAnsiTheme="majorBidi" w:cstheme="majorBidi"/>
          <w:b/>
          <w:bCs/>
          <w:color w:val="auto"/>
          <w:sz w:val="22"/>
        </w:rPr>
      </w:pPr>
    </w:p>
    <w:p w14:paraId="057A8E11" w14:textId="13A44EBA" w:rsidR="00D82989" w:rsidRDefault="00D82989" w:rsidP="00C46DE0">
      <w:pPr>
        <w:spacing w:line="240" w:lineRule="auto"/>
        <w:ind w:left="0" w:right="120" w:firstLine="0"/>
        <w:jc w:val="center"/>
        <w:rPr>
          <w:rFonts w:asciiTheme="majorBidi" w:hAnsiTheme="majorBidi" w:cstheme="majorBidi"/>
          <w:b/>
          <w:bCs/>
          <w:color w:val="auto"/>
          <w:sz w:val="22"/>
        </w:rPr>
      </w:pPr>
    </w:p>
    <w:p w14:paraId="216CF0D7" w14:textId="0F43BE00" w:rsidR="00D82989" w:rsidRDefault="00D82989" w:rsidP="00C46DE0">
      <w:pPr>
        <w:spacing w:line="240" w:lineRule="auto"/>
        <w:ind w:left="0" w:right="120" w:firstLine="0"/>
        <w:jc w:val="center"/>
        <w:rPr>
          <w:rFonts w:asciiTheme="majorBidi" w:hAnsiTheme="majorBidi" w:cstheme="majorBidi"/>
          <w:b/>
          <w:bCs/>
          <w:color w:val="auto"/>
          <w:sz w:val="22"/>
        </w:rPr>
      </w:pPr>
    </w:p>
    <w:p w14:paraId="34DCC3BE" w14:textId="7DB01294" w:rsidR="00D82989" w:rsidRDefault="00D82989" w:rsidP="00C46DE0">
      <w:pPr>
        <w:spacing w:line="240" w:lineRule="auto"/>
        <w:ind w:left="0" w:right="120" w:firstLine="0"/>
        <w:jc w:val="center"/>
        <w:rPr>
          <w:rFonts w:asciiTheme="majorBidi" w:hAnsiTheme="majorBidi" w:cstheme="majorBidi"/>
          <w:b/>
          <w:bCs/>
          <w:color w:val="auto"/>
          <w:sz w:val="22"/>
        </w:rPr>
      </w:pPr>
    </w:p>
    <w:p w14:paraId="66C5A515" w14:textId="7A08608B" w:rsidR="00D82989" w:rsidRDefault="00D82989" w:rsidP="00C46DE0">
      <w:pPr>
        <w:spacing w:line="240" w:lineRule="auto"/>
        <w:ind w:left="0" w:right="120" w:firstLine="0"/>
        <w:jc w:val="center"/>
        <w:rPr>
          <w:rFonts w:asciiTheme="majorBidi" w:hAnsiTheme="majorBidi" w:cstheme="majorBidi"/>
          <w:b/>
          <w:bCs/>
          <w:color w:val="auto"/>
          <w:sz w:val="22"/>
        </w:rPr>
      </w:pPr>
    </w:p>
    <w:p w14:paraId="2E6C9B73" w14:textId="05CF7777" w:rsidR="00D82989" w:rsidRDefault="00D82989" w:rsidP="00C46DE0">
      <w:pPr>
        <w:spacing w:line="240" w:lineRule="auto"/>
        <w:ind w:left="0" w:right="120" w:firstLine="0"/>
        <w:jc w:val="center"/>
        <w:rPr>
          <w:rFonts w:asciiTheme="majorBidi" w:hAnsiTheme="majorBidi" w:cstheme="majorBidi"/>
          <w:b/>
          <w:bCs/>
          <w:color w:val="auto"/>
          <w:sz w:val="22"/>
        </w:rPr>
      </w:pPr>
    </w:p>
    <w:p w14:paraId="0326BF24" w14:textId="39B4EBB7" w:rsidR="00D82989" w:rsidRDefault="00D82989" w:rsidP="00C46DE0">
      <w:pPr>
        <w:spacing w:line="240" w:lineRule="auto"/>
        <w:ind w:left="0" w:right="120" w:firstLine="0"/>
        <w:jc w:val="center"/>
        <w:rPr>
          <w:rFonts w:asciiTheme="majorBidi" w:hAnsiTheme="majorBidi" w:cstheme="majorBidi"/>
          <w:b/>
          <w:bCs/>
          <w:color w:val="auto"/>
          <w:sz w:val="22"/>
        </w:rPr>
      </w:pPr>
    </w:p>
    <w:p w14:paraId="6CC3A77D" w14:textId="313FA26F" w:rsidR="00D82989" w:rsidRDefault="00D82989" w:rsidP="00C46DE0">
      <w:pPr>
        <w:spacing w:line="240" w:lineRule="auto"/>
        <w:ind w:left="0" w:right="120" w:firstLine="0"/>
        <w:jc w:val="center"/>
        <w:rPr>
          <w:rFonts w:asciiTheme="majorBidi" w:hAnsiTheme="majorBidi" w:cstheme="majorBidi"/>
          <w:b/>
          <w:bCs/>
          <w:color w:val="auto"/>
          <w:sz w:val="22"/>
        </w:rPr>
      </w:pPr>
    </w:p>
    <w:p w14:paraId="714756C3" w14:textId="158DA018" w:rsidR="00D82989" w:rsidRDefault="00D82989" w:rsidP="00C46DE0">
      <w:pPr>
        <w:spacing w:line="240" w:lineRule="auto"/>
        <w:ind w:left="0" w:right="120" w:firstLine="0"/>
        <w:jc w:val="center"/>
        <w:rPr>
          <w:rFonts w:asciiTheme="majorBidi" w:hAnsiTheme="majorBidi" w:cstheme="majorBidi"/>
          <w:b/>
          <w:bCs/>
          <w:color w:val="auto"/>
          <w:sz w:val="22"/>
        </w:rPr>
      </w:pPr>
    </w:p>
    <w:p w14:paraId="754384FE" w14:textId="66DD5FD1" w:rsidR="00D82989" w:rsidRDefault="00D82989" w:rsidP="00C46DE0">
      <w:pPr>
        <w:spacing w:line="240" w:lineRule="auto"/>
        <w:ind w:left="0" w:right="120" w:firstLine="0"/>
        <w:jc w:val="center"/>
        <w:rPr>
          <w:rFonts w:asciiTheme="majorBidi" w:hAnsiTheme="majorBidi" w:cstheme="majorBidi"/>
          <w:b/>
          <w:bCs/>
          <w:color w:val="auto"/>
          <w:sz w:val="22"/>
        </w:rPr>
      </w:pPr>
    </w:p>
    <w:p w14:paraId="55B1BEF3" w14:textId="727D362A" w:rsidR="00D82989" w:rsidRDefault="00D82989" w:rsidP="00C46DE0">
      <w:pPr>
        <w:spacing w:line="240" w:lineRule="auto"/>
        <w:ind w:left="0" w:right="120" w:firstLine="0"/>
        <w:jc w:val="center"/>
        <w:rPr>
          <w:rFonts w:asciiTheme="majorBidi" w:hAnsiTheme="majorBidi" w:cstheme="majorBidi"/>
          <w:b/>
          <w:bCs/>
          <w:color w:val="auto"/>
          <w:sz w:val="22"/>
        </w:rPr>
      </w:pPr>
    </w:p>
    <w:p w14:paraId="39524C9E" w14:textId="77777777" w:rsidR="00E47F0D" w:rsidRDefault="00E47F0D" w:rsidP="00E47F0D">
      <w:pPr>
        <w:spacing w:before="240" w:after="120" w:line="264" w:lineRule="auto"/>
        <w:ind w:left="0" w:right="0" w:firstLine="0"/>
        <w:rPr>
          <w:rFonts w:asciiTheme="majorBidi" w:hAnsiTheme="majorBidi" w:cstheme="majorBidi"/>
          <w:b/>
          <w:bCs/>
          <w:color w:val="auto"/>
          <w:sz w:val="22"/>
        </w:rPr>
      </w:pPr>
    </w:p>
    <w:p w14:paraId="7CB39913" w14:textId="6D1E2A86" w:rsidR="00020B7C" w:rsidRPr="00E47F0D" w:rsidRDefault="00601C31" w:rsidP="00E47F0D">
      <w:pPr>
        <w:spacing w:before="240" w:after="120" w:line="264" w:lineRule="auto"/>
        <w:ind w:left="0" w:right="0" w:firstLine="0"/>
        <w:rPr>
          <w:rFonts w:asciiTheme="majorBidi" w:hAnsiTheme="majorBidi" w:cstheme="majorBidi"/>
          <w:b/>
          <w:bCs/>
          <w:color w:val="000000" w:themeColor="text1"/>
          <w:sz w:val="24"/>
          <w:szCs w:val="24"/>
          <w:lang w:val="en-GB"/>
        </w:rPr>
      </w:pPr>
      <w:commentRangeStart w:id="1289"/>
      <w:r w:rsidRPr="00E47F0D">
        <w:rPr>
          <w:rFonts w:asciiTheme="majorBidi" w:hAnsiTheme="majorBidi" w:cstheme="majorBidi"/>
          <w:b/>
          <w:bCs/>
          <w:color w:val="auto"/>
          <w:sz w:val="24"/>
          <w:szCs w:val="24"/>
        </w:rPr>
        <w:lastRenderedPageBreak/>
        <w:t>references</w:t>
      </w:r>
    </w:p>
    <w:p w14:paraId="50A1A1B9" w14:textId="339D6B2C" w:rsidR="00050D60" w:rsidRPr="00AC1FEB" w:rsidRDefault="00050D60" w:rsidP="00C46DE0">
      <w:pPr>
        <w:spacing w:line="240" w:lineRule="auto"/>
        <w:ind w:right="120" w:firstLine="0"/>
        <w:jc w:val="left"/>
        <w:rPr>
          <w:rFonts w:asciiTheme="majorBidi" w:hAnsiTheme="majorBidi" w:cstheme="majorBidi"/>
          <w:color w:val="auto"/>
          <w:sz w:val="24"/>
          <w:szCs w:val="24"/>
        </w:rPr>
      </w:pPr>
      <w:r w:rsidRPr="00050D60">
        <w:rPr>
          <w:rFonts w:asciiTheme="majorBidi" w:hAnsiTheme="majorBidi" w:cstheme="majorBidi"/>
          <w:color w:val="auto"/>
          <w:sz w:val="24"/>
          <w:szCs w:val="24"/>
        </w:rPr>
        <w:t>http://www.cs.colostate.edu/~france/CS614/Slides/Ch5-Summa</w:t>
      </w:r>
      <w:commentRangeEnd w:id="1289"/>
      <w:r w:rsidR="005C6515">
        <w:rPr>
          <w:rStyle w:val="a8"/>
        </w:rPr>
        <w:commentReference w:id="1289"/>
      </w:r>
      <w:r w:rsidRPr="00050D60">
        <w:rPr>
          <w:rFonts w:asciiTheme="majorBidi" w:hAnsiTheme="majorBidi" w:cstheme="majorBidi"/>
          <w:color w:val="auto"/>
          <w:sz w:val="24"/>
          <w:szCs w:val="24"/>
        </w:rPr>
        <w:t>ry.pdf</w:t>
      </w:r>
    </w:p>
    <w:p w14:paraId="3023A76A" w14:textId="77777777" w:rsidR="008C185C" w:rsidRPr="00AC1FEB" w:rsidRDefault="008C185C" w:rsidP="00C46DE0">
      <w:pPr>
        <w:spacing w:line="240" w:lineRule="auto"/>
        <w:ind w:right="120" w:firstLine="0"/>
        <w:jc w:val="left"/>
        <w:rPr>
          <w:rFonts w:asciiTheme="majorBidi" w:hAnsiTheme="majorBidi" w:cstheme="majorBidi"/>
          <w:color w:val="auto"/>
          <w:sz w:val="24"/>
          <w:szCs w:val="24"/>
        </w:rPr>
      </w:pPr>
    </w:p>
    <w:p w14:paraId="0CE255A7" w14:textId="77777777" w:rsidR="00176255" w:rsidRPr="00EE4564" w:rsidRDefault="00176255" w:rsidP="00176255">
      <w:pPr>
        <w:pStyle w:val="a3"/>
        <w:tabs>
          <w:tab w:val="center" w:pos="4535"/>
        </w:tabs>
        <w:bidi w:val="0"/>
        <w:spacing w:after="120" w:line="264" w:lineRule="auto"/>
        <w:jc w:val="both"/>
        <w:rPr>
          <w:ins w:id="1290" w:author="adm" w:date="2017-01-18T18:22:00Z"/>
          <w:rFonts w:asciiTheme="majorBidi" w:hAnsiTheme="majorBidi" w:cstheme="majorBidi"/>
          <w:b/>
          <w:bCs/>
          <w:sz w:val="24"/>
          <w:szCs w:val="24"/>
        </w:rPr>
      </w:pPr>
      <w:ins w:id="1291" w:author="adm" w:date="2017-01-18T18:22:00Z">
        <w:r w:rsidRPr="00EE4564">
          <w:rPr>
            <w:rFonts w:asciiTheme="majorBidi" w:hAnsiTheme="majorBidi" w:cstheme="majorBidi"/>
            <w:b/>
            <w:bCs/>
            <w:sz w:val="24"/>
            <w:szCs w:val="24"/>
          </w:rPr>
          <w:t>REFERENCES</w:t>
        </w:r>
        <w:r w:rsidRPr="00EE4564">
          <w:rPr>
            <w:rFonts w:asciiTheme="majorBidi" w:hAnsiTheme="majorBidi" w:cstheme="majorBidi"/>
            <w:b/>
            <w:bCs/>
            <w:sz w:val="24"/>
            <w:szCs w:val="24"/>
          </w:rPr>
          <w:tab/>
        </w:r>
      </w:ins>
    </w:p>
    <w:p w14:paraId="61FC8CD5" w14:textId="77777777" w:rsidR="00176255" w:rsidRPr="00EE4564" w:rsidRDefault="00176255" w:rsidP="00176255">
      <w:pPr>
        <w:spacing w:after="120" w:line="264" w:lineRule="auto"/>
        <w:rPr>
          <w:ins w:id="1292" w:author="adm" w:date="2017-01-18T18:22:00Z"/>
          <w:rFonts w:asciiTheme="majorBidi" w:hAnsiTheme="majorBidi" w:cstheme="majorBidi"/>
          <w:i/>
          <w:iCs/>
          <w:szCs w:val="20"/>
        </w:rPr>
      </w:pPr>
      <w:ins w:id="1293" w:author="adm" w:date="2017-01-18T18:22:00Z">
        <w:r w:rsidRPr="00EE4564">
          <w:rPr>
            <w:rFonts w:asciiTheme="majorBidi" w:hAnsiTheme="majorBidi" w:cstheme="majorBidi"/>
            <w:szCs w:val="20"/>
          </w:rPr>
          <w:t>[1]</w:t>
        </w:r>
        <w:r w:rsidRPr="00EE4564">
          <w:rPr>
            <w:rFonts w:asciiTheme="majorBidi" w:hAnsiTheme="majorBidi" w:cstheme="majorBidi"/>
            <w:i/>
            <w:iCs/>
            <w:szCs w:val="20"/>
          </w:rPr>
          <w:t xml:space="preserve"> </w:t>
        </w:r>
        <w:r w:rsidRPr="00EE4564">
          <w:rPr>
            <w:rFonts w:asciiTheme="majorBidi" w:hAnsiTheme="majorBidi" w:cstheme="majorBidi"/>
            <w:szCs w:val="20"/>
          </w:rPr>
          <w:t>D. Aloise, A. Deshpande, P. Hansen, and P. Popat, "NP-hardness of Euclidean sum-of-squares clustering",</w:t>
        </w:r>
        <w:r w:rsidRPr="00EE4564">
          <w:rPr>
            <w:rFonts w:asciiTheme="majorBidi" w:hAnsiTheme="majorBidi" w:cstheme="majorBidi"/>
            <w:i/>
            <w:iCs/>
            <w:szCs w:val="20"/>
          </w:rPr>
          <w:t> Machine Learning </w:t>
        </w:r>
        <w:r w:rsidRPr="00EE4564">
          <w:rPr>
            <w:rFonts w:asciiTheme="majorBidi" w:hAnsiTheme="majorBidi" w:cstheme="majorBidi"/>
            <w:szCs w:val="20"/>
          </w:rPr>
          <w:t>75: 245–249, 2009</w:t>
        </w:r>
        <w:r w:rsidRPr="00EE4564">
          <w:rPr>
            <w:rFonts w:asciiTheme="majorBidi" w:hAnsiTheme="majorBidi" w:cstheme="majorBidi"/>
            <w:i/>
            <w:iCs/>
            <w:szCs w:val="20"/>
          </w:rPr>
          <w:t>.</w:t>
        </w:r>
      </w:ins>
    </w:p>
    <w:p w14:paraId="30B3A4D1" w14:textId="77777777" w:rsidR="00176255" w:rsidRPr="00EE4564" w:rsidRDefault="00176255" w:rsidP="00176255">
      <w:pPr>
        <w:spacing w:after="120" w:line="264" w:lineRule="auto"/>
        <w:rPr>
          <w:ins w:id="1294" w:author="adm" w:date="2017-01-18T18:22:00Z"/>
          <w:rFonts w:asciiTheme="majorBidi" w:hAnsiTheme="majorBidi" w:cstheme="majorBidi"/>
          <w:szCs w:val="20"/>
        </w:rPr>
      </w:pPr>
      <w:ins w:id="1295" w:author="adm" w:date="2017-01-18T18:22:00Z">
        <w:r w:rsidRPr="00EE4564">
          <w:rPr>
            <w:rFonts w:asciiTheme="majorBidi" w:hAnsiTheme="majorBidi" w:cstheme="majorBidi"/>
            <w:szCs w:val="20"/>
          </w:rPr>
          <w:t xml:space="preserve">[2] T.H. Cormen, C.E. Leiserson, R.L. Rivest, and C. Stein, </w:t>
        </w:r>
        <w:r w:rsidRPr="00EE4564">
          <w:rPr>
            <w:rFonts w:asciiTheme="majorBidi" w:hAnsiTheme="majorBidi" w:cstheme="majorBidi"/>
            <w:i/>
            <w:iCs/>
            <w:szCs w:val="20"/>
          </w:rPr>
          <w:t>Introduction to Algorithms</w:t>
        </w:r>
        <w:r w:rsidRPr="00EE4564">
          <w:rPr>
            <w:rFonts w:asciiTheme="majorBidi" w:hAnsiTheme="majorBidi" w:cstheme="majorBidi"/>
            <w:szCs w:val="20"/>
          </w:rPr>
          <w:t>, 3</w:t>
        </w:r>
        <w:r w:rsidRPr="00EE4564">
          <w:rPr>
            <w:rFonts w:asciiTheme="majorBidi" w:hAnsiTheme="majorBidi" w:cstheme="majorBidi"/>
            <w:szCs w:val="20"/>
            <w:vertAlign w:val="superscript"/>
          </w:rPr>
          <w:t>rd</w:t>
        </w:r>
        <w:r w:rsidRPr="00EE4564">
          <w:rPr>
            <w:rFonts w:asciiTheme="majorBidi" w:hAnsiTheme="majorBidi" w:cstheme="majorBidi"/>
            <w:szCs w:val="20"/>
          </w:rPr>
          <w:t xml:space="preserve"> edition, MIT Press, 2009.</w:t>
        </w:r>
      </w:ins>
    </w:p>
    <w:p w14:paraId="76C6ACCE" w14:textId="77777777" w:rsidR="00176255" w:rsidRPr="00EE4564" w:rsidRDefault="00176255" w:rsidP="00176255">
      <w:pPr>
        <w:spacing w:after="120" w:line="264" w:lineRule="auto"/>
        <w:rPr>
          <w:ins w:id="1296" w:author="adm" w:date="2017-01-18T18:22:00Z"/>
          <w:rFonts w:asciiTheme="majorBidi" w:hAnsiTheme="majorBidi" w:cstheme="majorBidi"/>
          <w:szCs w:val="20"/>
        </w:rPr>
      </w:pPr>
      <w:ins w:id="1297" w:author="adm" w:date="2017-01-18T18:22:00Z">
        <w:r w:rsidRPr="00EE4564">
          <w:rPr>
            <w:rStyle w:val="citation"/>
            <w:rFonts w:asciiTheme="majorBidi" w:hAnsiTheme="majorBidi" w:cstheme="majorBidi"/>
            <w:szCs w:val="20"/>
          </w:rPr>
          <w:t xml:space="preserve">[3] D.G. Lowe, "Object recognition from local scale-invariant features", </w:t>
        </w:r>
        <w:r w:rsidRPr="00EE4564">
          <w:rPr>
            <w:rStyle w:val="citation"/>
            <w:rFonts w:asciiTheme="majorBidi" w:hAnsiTheme="majorBidi" w:cstheme="majorBidi"/>
            <w:i/>
            <w:iCs/>
            <w:szCs w:val="20"/>
          </w:rPr>
          <w:t>Proceedings of the International Conference on Computer Vision</w:t>
        </w:r>
        <w:r w:rsidRPr="00EE4564">
          <w:rPr>
            <w:rStyle w:val="citation"/>
            <w:rFonts w:asciiTheme="majorBidi" w:hAnsiTheme="majorBidi" w:cstheme="majorBidi"/>
            <w:szCs w:val="20"/>
          </w:rPr>
          <w:t>. 2:1150–1157, 2009.</w:t>
        </w:r>
      </w:ins>
    </w:p>
    <w:p w14:paraId="3EE05498" w14:textId="77777777" w:rsidR="00176255" w:rsidRPr="00EE4564" w:rsidRDefault="00176255" w:rsidP="00176255">
      <w:pPr>
        <w:spacing w:after="120" w:line="264" w:lineRule="auto"/>
        <w:rPr>
          <w:ins w:id="1298" w:author="adm" w:date="2017-01-18T18:22:00Z"/>
          <w:rFonts w:asciiTheme="majorBidi" w:hAnsiTheme="majorBidi" w:cstheme="majorBidi"/>
          <w:szCs w:val="20"/>
        </w:rPr>
      </w:pPr>
      <w:ins w:id="1299" w:author="adm" w:date="2017-01-18T18:22:00Z">
        <w:r w:rsidRPr="00EE4564">
          <w:rPr>
            <w:rStyle w:val="reference-text"/>
            <w:rFonts w:asciiTheme="majorBidi" w:hAnsiTheme="majorBidi" w:cstheme="majorBidi"/>
          </w:rPr>
          <w:t xml:space="preserve">[4] H.P. Luhn, “A statistical approach to the mechanized encoding and searching of literal information”, </w:t>
        </w:r>
        <w:r w:rsidRPr="00EE4564">
          <w:rPr>
            <w:rStyle w:val="reference-text"/>
            <w:rFonts w:asciiTheme="majorBidi" w:hAnsiTheme="majorBidi" w:cstheme="majorBidi"/>
            <w:i/>
            <w:iCs/>
          </w:rPr>
          <w:t>IBM Journal of Research and development</w:t>
        </w:r>
        <w:r w:rsidRPr="00EE4564">
          <w:rPr>
            <w:rStyle w:val="reference-text"/>
            <w:rFonts w:asciiTheme="majorBidi" w:hAnsiTheme="majorBidi" w:cstheme="majorBidi"/>
          </w:rPr>
          <w:t xml:space="preserve"> 1 (4):309-317, 1957. </w:t>
        </w:r>
      </w:ins>
    </w:p>
    <w:p w14:paraId="3F1A2B81" w14:textId="77777777" w:rsidR="00176255" w:rsidRPr="00EE4564" w:rsidRDefault="00176255" w:rsidP="00176255">
      <w:pPr>
        <w:pStyle w:val="a3"/>
        <w:bidi w:val="0"/>
        <w:spacing w:after="120" w:line="264" w:lineRule="auto"/>
        <w:jc w:val="both"/>
        <w:rPr>
          <w:ins w:id="1300" w:author="adm" w:date="2017-01-18T18:22:00Z"/>
          <w:rStyle w:val="reference-text"/>
          <w:rFonts w:asciiTheme="majorBidi" w:hAnsiTheme="majorBidi" w:cstheme="majorBidi"/>
        </w:rPr>
      </w:pPr>
      <w:ins w:id="1301" w:author="adm" w:date="2017-01-18T18:22:00Z">
        <w:r w:rsidRPr="00EE4564">
          <w:rPr>
            <w:rFonts w:asciiTheme="majorBidi" w:hAnsiTheme="majorBidi" w:cstheme="majorBidi"/>
            <w:sz w:val="20"/>
            <w:szCs w:val="20"/>
          </w:rPr>
          <w:t xml:space="preserve">[5] J. B. MacQueen, "Some Methods for classification and Analysis of Multivariate Observations, Proceedings of 5-th Berkeley Symposium on Mathematical Statistics and Probability", </w:t>
        </w:r>
        <w:r w:rsidRPr="00EE4564">
          <w:rPr>
            <w:rFonts w:asciiTheme="majorBidi" w:hAnsiTheme="majorBidi" w:cstheme="majorBidi"/>
            <w:i/>
            <w:iCs/>
            <w:sz w:val="20"/>
            <w:szCs w:val="20"/>
          </w:rPr>
          <w:t>Berkeley, University of California Press</w:t>
        </w:r>
        <w:r w:rsidRPr="00EE4564">
          <w:rPr>
            <w:rFonts w:asciiTheme="majorBidi" w:hAnsiTheme="majorBidi" w:cstheme="majorBidi"/>
            <w:sz w:val="20"/>
            <w:szCs w:val="20"/>
          </w:rPr>
          <w:t>, 1:281-297, 1967.</w:t>
        </w:r>
      </w:ins>
    </w:p>
    <w:p w14:paraId="6A03B6FF" w14:textId="77777777" w:rsidR="00176255" w:rsidRPr="00EE4564" w:rsidRDefault="00176255" w:rsidP="00176255">
      <w:pPr>
        <w:spacing w:after="120" w:line="264" w:lineRule="auto"/>
        <w:rPr>
          <w:ins w:id="1302" w:author="adm" w:date="2017-01-18T18:22:00Z"/>
          <w:rStyle w:val="reference-text"/>
          <w:rFonts w:asciiTheme="majorBidi" w:hAnsiTheme="majorBidi" w:cstheme="majorBidi"/>
        </w:rPr>
      </w:pPr>
      <w:ins w:id="1303" w:author="adm" w:date="2017-01-18T18:22:00Z">
        <w:r w:rsidRPr="00EE4564">
          <w:rPr>
            <w:rStyle w:val="reference-text"/>
            <w:rFonts w:asciiTheme="majorBidi" w:hAnsiTheme="majorBidi" w:cstheme="majorBidi"/>
          </w:rPr>
          <w:t xml:space="preserve">[6] J. Matas, O. Chum, M. Urban, and T. Pajdla, "Robust wide baseline stereo from maximally stable extremal regions", </w:t>
        </w:r>
        <w:r w:rsidRPr="00EE4564">
          <w:rPr>
            <w:rStyle w:val="reference-text"/>
            <w:rFonts w:asciiTheme="majorBidi" w:hAnsiTheme="majorBidi" w:cstheme="majorBidi"/>
            <w:i/>
            <w:iCs/>
          </w:rPr>
          <w:t>Proc. of British Machine Vision Conference</w:t>
        </w:r>
        <w:r w:rsidRPr="00EE4564">
          <w:rPr>
            <w:rStyle w:val="reference-text"/>
            <w:rFonts w:asciiTheme="majorBidi" w:hAnsiTheme="majorBidi" w:cstheme="majorBidi"/>
          </w:rPr>
          <w:t>, 384-396, 2002.</w:t>
        </w:r>
      </w:ins>
    </w:p>
    <w:p w14:paraId="2B904B40" w14:textId="77777777" w:rsidR="00176255" w:rsidRPr="00EE4564" w:rsidRDefault="00176255" w:rsidP="00176255">
      <w:pPr>
        <w:spacing w:after="120" w:line="264" w:lineRule="auto"/>
        <w:rPr>
          <w:ins w:id="1304" w:author="adm" w:date="2017-01-18T18:22:00Z"/>
          <w:rStyle w:val="reference-text"/>
          <w:rFonts w:asciiTheme="majorBidi" w:hAnsiTheme="majorBidi" w:cstheme="majorBidi"/>
        </w:rPr>
      </w:pPr>
      <w:ins w:id="1305" w:author="adm" w:date="2017-01-18T18:22:00Z">
        <w:r w:rsidRPr="00EE4564">
          <w:rPr>
            <w:rStyle w:val="reference-text"/>
            <w:rFonts w:asciiTheme="majorBidi" w:hAnsiTheme="majorBidi" w:cstheme="majorBidi"/>
          </w:rPr>
          <w:t>[7] G. Salton and C. Buckley, "Term-weighting approaches in automatic text retrieval</w:t>
        </w:r>
        <w:r w:rsidRPr="00EE4564">
          <w:rPr>
            <w:rStyle w:val="reference-text"/>
            <w:rFonts w:asciiTheme="majorBidi" w:hAnsiTheme="majorBidi" w:cstheme="majorBidi"/>
            <w:i/>
            <w:iCs/>
          </w:rPr>
          <w:t>". Information Processing and Management</w:t>
        </w:r>
        <w:r w:rsidRPr="00EE4564">
          <w:rPr>
            <w:rStyle w:val="reference-text"/>
            <w:rFonts w:asciiTheme="majorBidi" w:hAnsiTheme="majorBidi" w:cstheme="majorBidi"/>
          </w:rPr>
          <w:t xml:space="preserve"> 24 (5): 513–523, 1988.</w:t>
        </w:r>
      </w:ins>
    </w:p>
    <w:p w14:paraId="59A39E54" w14:textId="77777777" w:rsidR="00176255" w:rsidRPr="00EE4564" w:rsidRDefault="00176255" w:rsidP="00176255">
      <w:pPr>
        <w:spacing w:after="120" w:line="264" w:lineRule="auto"/>
        <w:rPr>
          <w:ins w:id="1306" w:author="adm" w:date="2017-01-18T18:22:00Z"/>
          <w:rStyle w:val="reference-text"/>
          <w:rFonts w:asciiTheme="majorBidi" w:hAnsiTheme="majorBidi" w:cstheme="majorBidi"/>
        </w:rPr>
      </w:pPr>
      <w:ins w:id="1307" w:author="adm" w:date="2017-01-18T18:22:00Z">
        <w:r w:rsidRPr="00EE4564">
          <w:rPr>
            <w:rStyle w:val="reference-text"/>
            <w:rFonts w:asciiTheme="majorBidi" w:hAnsiTheme="majorBidi" w:cstheme="majorBidi"/>
          </w:rPr>
          <w:t xml:space="preserve">[8] C. Schmid and R. Mohr, “Local gray value invariants for image retrieval”, l, </w:t>
        </w:r>
        <w:r w:rsidRPr="00EE4564">
          <w:rPr>
            <w:rStyle w:val="reference-text"/>
            <w:rFonts w:asciiTheme="majorBidi" w:hAnsiTheme="majorBidi" w:cstheme="majorBidi"/>
            <w:i/>
            <w:iCs/>
          </w:rPr>
          <w:t>Int’l Journal on Pattern Analysis and Machine Intelligence</w:t>
        </w:r>
        <w:r w:rsidRPr="00EE4564">
          <w:rPr>
            <w:rStyle w:val="reference-text"/>
            <w:rFonts w:asciiTheme="majorBidi" w:hAnsiTheme="majorBidi" w:cstheme="majorBidi"/>
          </w:rPr>
          <w:t xml:space="preserve"> 19 (5): 872-877, 1997. </w:t>
        </w:r>
      </w:ins>
    </w:p>
    <w:p w14:paraId="74FDF2AD" w14:textId="77777777" w:rsidR="00176255" w:rsidRPr="00EE4564" w:rsidRDefault="00176255" w:rsidP="00176255">
      <w:pPr>
        <w:spacing w:after="120" w:line="264" w:lineRule="auto"/>
        <w:rPr>
          <w:ins w:id="1308" w:author="adm" w:date="2017-01-18T18:22:00Z"/>
          <w:rStyle w:val="reference-text"/>
          <w:rFonts w:asciiTheme="majorBidi" w:hAnsiTheme="majorBidi" w:cstheme="majorBidi"/>
          <w:rtl/>
        </w:rPr>
      </w:pPr>
      <w:ins w:id="1309" w:author="adm" w:date="2017-01-18T18:22:00Z">
        <w:r w:rsidRPr="00EE4564">
          <w:rPr>
            <w:rStyle w:val="reference-text"/>
            <w:rFonts w:asciiTheme="majorBidi" w:hAnsiTheme="majorBidi" w:cstheme="majorBidi"/>
          </w:rPr>
          <w:t xml:space="preserve">[9] J. Sivic and A. Zissermann, "Efficient Visual Search of videos cast as text retrieval", </w:t>
        </w:r>
        <w:r w:rsidRPr="00EE4564">
          <w:rPr>
            <w:rStyle w:val="reference-text"/>
            <w:rFonts w:asciiTheme="majorBidi" w:hAnsiTheme="majorBidi" w:cstheme="majorBidi"/>
            <w:i/>
            <w:iCs/>
          </w:rPr>
          <w:t>IEEE Trans. on Pattern Analysis &amp; Machine Intelligence</w:t>
        </w:r>
        <w:r w:rsidRPr="00EE4564">
          <w:rPr>
            <w:rStyle w:val="reference-text"/>
            <w:rFonts w:asciiTheme="majorBidi" w:hAnsiTheme="majorBidi" w:cstheme="majorBidi"/>
          </w:rPr>
          <w:t xml:space="preserve"> 31 (4): 591-606, 2009.</w:t>
        </w:r>
      </w:ins>
    </w:p>
    <w:p w14:paraId="4D53C1D8" w14:textId="77777777" w:rsidR="00176255" w:rsidRPr="00EE4564" w:rsidRDefault="00176255" w:rsidP="00176255">
      <w:pPr>
        <w:autoSpaceDE w:val="0"/>
        <w:autoSpaceDN w:val="0"/>
        <w:adjustRightInd w:val="0"/>
        <w:spacing w:after="120" w:line="264" w:lineRule="auto"/>
        <w:rPr>
          <w:ins w:id="1310" w:author="adm" w:date="2017-01-18T18:22:00Z"/>
          <w:rFonts w:asciiTheme="majorBidi" w:eastAsiaTheme="minorHAnsi" w:hAnsiTheme="majorBidi" w:cstheme="majorBidi"/>
          <w:szCs w:val="20"/>
          <w:lang w:val="en-GB"/>
        </w:rPr>
      </w:pPr>
      <w:ins w:id="1311" w:author="adm" w:date="2017-01-18T18:22:00Z">
        <w:r w:rsidRPr="00EE4564">
          <w:rPr>
            <w:rFonts w:asciiTheme="majorBidi" w:eastAsiaTheme="minorHAnsi" w:hAnsiTheme="majorBidi" w:cstheme="majorBidi"/>
            <w:szCs w:val="20"/>
            <w:lang w:val="en-GB"/>
          </w:rPr>
          <w:t xml:space="preserve">[10] I. H. Witten, A. Moffat, and T. Bell, </w:t>
        </w:r>
        <w:r w:rsidRPr="00EE4564">
          <w:rPr>
            <w:rFonts w:asciiTheme="majorBidi" w:eastAsiaTheme="minorHAnsi" w:hAnsiTheme="majorBidi" w:cstheme="majorBidi"/>
            <w:i/>
            <w:iCs/>
            <w:szCs w:val="20"/>
            <w:lang w:val="en-GB"/>
          </w:rPr>
          <w:t>Managing Gigabytes: Compressing and Indexing Documents and Images</w:t>
        </w:r>
        <w:r w:rsidRPr="00EE4564">
          <w:rPr>
            <w:rFonts w:asciiTheme="majorBidi" w:eastAsiaTheme="minorHAnsi" w:hAnsiTheme="majorBidi" w:cstheme="majorBidi"/>
            <w:szCs w:val="20"/>
            <w:lang w:val="en-GB"/>
          </w:rPr>
          <w:t>. Morgan Kaufmann Publishers,</w:t>
        </w:r>
        <w:r w:rsidRPr="00EE4564">
          <w:rPr>
            <w:rFonts w:asciiTheme="majorBidi" w:eastAsiaTheme="minorHAnsi" w:hAnsiTheme="majorBidi" w:cstheme="majorBidi"/>
            <w:i/>
            <w:iCs/>
            <w:szCs w:val="20"/>
            <w:lang w:val="en-GB"/>
          </w:rPr>
          <w:t xml:space="preserve"> </w:t>
        </w:r>
        <w:r w:rsidRPr="00EE4564">
          <w:rPr>
            <w:rFonts w:asciiTheme="majorBidi" w:eastAsiaTheme="minorHAnsi" w:hAnsiTheme="majorBidi" w:cstheme="majorBidi"/>
            <w:szCs w:val="20"/>
            <w:lang w:val="en-GB"/>
          </w:rPr>
          <w:t>1999.</w:t>
        </w:r>
      </w:ins>
    </w:p>
    <w:p w14:paraId="62DA4D6B" w14:textId="5B2624CD" w:rsidR="008C185C" w:rsidRPr="00AC1FEB" w:rsidRDefault="008C185C" w:rsidP="00C46DE0">
      <w:pPr>
        <w:spacing w:line="240" w:lineRule="auto"/>
        <w:ind w:right="1460" w:firstLine="0"/>
        <w:jc w:val="left"/>
        <w:rPr>
          <w:rFonts w:asciiTheme="majorBidi" w:hAnsiTheme="majorBidi" w:cstheme="majorBidi"/>
          <w:color w:val="auto"/>
          <w:sz w:val="24"/>
          <w:szCs w:val="24"/>
        </w:rPr>
      </w:pPr>
    </w:p>
    <w:p w14:paraId="6BD8FFC0" w14:textId="77777777" w:rsidR="008C185C" w:rsidRPr="00AC1FEB" w:rsidRDefault="008C185C" w:rsidP="00C46DE0">
      <w:pPr>
        <w:spacing w:after="0" w:line="240" w:lineRule="auto"/>
        <w:ind w:left="0" w:right="0" w:firstLine="0"/>
        <w:jc w:val="left"/>
        <w:rPr>
          <w:rFonts w:asciiTheme="majorBidi" w:hAnsiTheme="majorBidi" w:cstheme="majorBidi"/>
          <w:color w:val="auto"/>
          <w:sz w:val="24"/>
          <w:szCs w:val="24"/>
        </w:rPr>
      </w:pPr>
    </w:p>
    <w:p w14:paraId="7ED84894" w14:textId="77777777" w:rsidR="008C185C" w:rsidRPr="00AC1FEB" w:rsidRDefault="008C185C" w:rsidP="00C46DE0">
      <w:pPr>
        <w:spacing w:after="120" w:line="22" w:lineRule="atLeast"/>
        <w:ind w:left="115" w:right="1454" w:firstLine="0"/>
        <w:rPr>
          <w:rFonts w:asciiTheme="majorBidi" w:hAnsiTheme="majorBidi" w:cstheme="majorBidi"/>
          <w:sz w:val="22"/>
        </w:rPr>
      </w:pPr>
    </w:p>
    <w:p w14:paraId="2D27B14D" w14:textId="77777777" w:rsidR="00B40032" w:rsidRPr="0094686A" w:rsidRDefault="00B40032" w:rsidP="00C46DE0">
      <w:pPr>
        <w:pStyle w:val="ae"/>
        <w:ind w:firstLine="0"/>
      </w:pPr>
    </w:p>
    <w:sectPr w:rsidR="00B40032" w:rsidRPr="0094686A" w:rsidSect="003F0D0A">
      <w:footerReference w:type="even" r:id="rId55"/>
      <w:footerReference w:type="default" r:id="rId56"/>
      <w:footerReference w:type="first" r:id="rId57"/>
      <w:pgSz w:w="11900" w:h="16840"/>
      <w:pgMar w:top="1418" w:right="1418" w:bottom="1418" w:left="1418"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K23.06" w:date="2017-01-16T13:43:00Z" w:initials="K23.06">
    <w:p w14:paraId="385E1C19" w14:textId="066E8DE3" w:rsidR="003F5ADE" w:rsidRDefault="003F5ADE">
      <w:pPr>
        <w:pStyle w:val="a9"/>
      </w:pPr>
      <w:r>
        <w:rPr>
          <w:rStyle w:val="a8"/>
        </w:rPr>
        <w:annotationRef/>
      </w:r>
      <w:r>
        <w:t>add</w:t>
      </w:r>
    </w:p>
  </w:comment>
  <w:comment w:id="9" w:author="K23.06" w:date="2017-01-16T13:43:00Z" w:initials="K23.06">
    <w:p w14:paraId="467013C9" w14:textId="14046812" w:rsidR="003F5ADE" w:rsidRDefault="003F5ADE">
      <w:pPr>
        <w:pStyle w:val="a9"/>
      </w:pPr>
      <w:r>
        <w:rPr>
          <w:rStyle w:val="a8"/>
        </w:rPr>
        <w:annotationRef/>
      </w:r>
      <w:r>
        <w:t>add</w:t>
      </w:r>
    </w:p>
  </w:comment>
  <w:comment w:id="15" w:author="K23.06" w:date="2017-01-16T13:36:00Z" w:initials="K23.06">
    <w:p w14:paraId="5A65BE6D" w14:textId="238C1358" w:rsidR="003F5ADE" w:rsidRDefault="003F5ADE">
      <w:pPr>
        <w:pStyle w:val="a9"/>
      </w:pPr>
      <w:r>
        <w:rPr>
          <w:rStyle w:val="a8"/>
        </w:rPr>
        <w:annotationRef/>
      </w:r>
      <w:r>
        <w:t>?</w:t>
      </w:r>
    </w:p>
  </w:comment>
  <w:comment w:id="16" w:author="adm" w:date="2017-01-18T15:56:00Z" w:initials="a">
    <w:p w14:paraId="5AAB86E6" w14:textId="2283AEB4" w:rsidR="003F5ADE" w:rsidRDefault="003F5ADE">
      <w:pPr>
        <w:pStyle w:val="a9"/>
      </w:pPr>
      <w:r>
        <w:rPr>
          <w:rStyle w:val="a8"/>
        </w:rPr>
        <w:annotationRef/>
      </w:r>
      <w:r>
        <w:t>done</w:t>
      </w:r>
    </w:p>
  </w:comment>
  <w:comment w:id="164" w:author="K23.06" w:date="2017-01-16T13:48:00Z" w:initials="K23.06">
    <w:p w14:paraId="7EB3F00C" w14:textId="02EEECC2" w:rsidR="003F5ADE" w:rsidRDefault="003F5ADE">
      <w:pPr>
        <w:pStyle w:val="a9"/>
      </w:pPr>
      <w:r>
        <w:rPr>
          <w:rStyle w:val="a8"/>
        </w:rPr>
        <w:annotationRef/>
      </w:r>
      <w:r>
        <w:t>link</w:t>
      </w:r>
    </w:p>
  </w:comment>
  <w:comment w:id="177" w:author="K23.06" w:date="2017-01-16T13:50:00Z" w:initials="K23.06">
    <w:p w14:paraId="22FD8A92" w14:textId="3A7E61E2" w:rsidR="003F5ADE" w:rsidRDefault="003F5ADE">
      <w:pPr>
        <w:pStyle w:val="a9"/>
      </w:pPr>
      <w:r>
        <w:rPr>
          <w:rStyle w:val="a8"/>
        </w:rPr>
        <w:annotationRef/>
      </w:r>
      <w:r>
        <w:t>link</w:t>
      </w:r>
    </w:p>
  </w:comment>
  <w:comment w:id="189" w:author="K23.06" w:date="2017-01-16T13:50:00Z" w:initials="K23.06">
    <w:p w14:paraId="1D7DE50F" w14:textId="1E0F1A47" w:rsidR="003F5ADE" w:rsidRDefault="003F5ADE">
      <w:pPr>
        <w:pStyle w:val="a9"/>
      </w:pPr>
      <w:r>
        <w:rPr>
          <w:rStyle w:val="a8"/>
        </w:rPr>
        <w:annotationRef/>
      </w:r>
      <w:r>
        <w:t>link</w:t>
      </w:r>
    </w:p>
  </w:comment>
  <w:comment w:id="191" w:author="K23.06" w:date="2017-01-16T13:38:00Z" w:initials="K23.06">
    <w:p w14:paraId="46598754" w14:textId="46811428" w:rsidR="003F5ADE" w:rsidRDefault="003F5ADE">
      <w:pPr>
        <w:pStyle w:val="a9"/>
      </w:pPr>
      <w:r>
        <w:rPr>
          <w:rStyle w:val="a8"/>
        </w:rPr>
        <w:annotationRef/>
      </w:r>
      <w:r>
        <w:t>not correct</w:t>
      </w:r>
    </w:p>
  </w:comment>
  <w:comment w:id="218" w:author="אלנה רווה" w:date="2017-01-17T12:37:00Z" w:initials="אר">
    <w:p w14:paraId="7B74F073" w14:textId="624F7F30" w:rsidR="003F5ADE" w:rsidRDefault="003F5ADE">
      <w:pPr>
        <w:pStyle w:val="a9"/>
      </w:pPr>
      <w:r>
        <w:rPr>
          <w:rStyle w:val="a8"/>
        </w:rPr>
        <w:annotationRef/>
      </w:r>
      <w:r>
        <w:t>If a figure is NOT original then the source should be provided.</w:t>
      </w:r>
    </w:p>
  </w:comment>
  <w:comment w:id="235" w:author="K23.06" w:date="2017-01-16T13:53:00Z" w:initials="K23.06">
    <w:p w14:paraId="62C604D6" w14:textId="644454F0" w:rsidR="003F5ADE" w:rsidRDefault="003F5ADE">
      <w:pPr>
        <w:pStyle w:val="a9"/>
      </w:pPr>
      <w:r>
        <w:rPr>
          <w:rStyle w:val="a8"/>
        </w:rPr>
        <w:annotationRef/>
      </w:r>
      <w:r>
        <w:t>check that everywhere you use Spin in the same form</w:t>
      </w:r>
    </w:p>
  </w:comment>
  <w:comment w:id="238" w:author="K23.06" w:date="2017-01-04T18:34:00Z" w:initials="K23.06">
    <w:p w14:paraId="3C7EFEB8" w14:textId="77777777" w:rsidR="003F5ADE" w:rsidRDefault="003F5ADE" w:rsidP="000252B7">
      <w:pPr>
        <w:pStyle w:val="a9"/>
      </w:pPr>
      <w:r>
        <w:rPr>
          <w:rStyle w:val="a8"/>
        </w:rPr>
        <w:annotationRef/>
      </w:r>
      <w:r>
        <w:t>link</w:t>
      </w:r>
    </w:p>
  </w:comment>
  <w:comment w:id="239" w:author="Ahmad Mnasra" w:date="2017-01-16T13:48:00Z" w:initials="AM">
    <w:p w14:paraId="7F952F96" w14:textId="3062FCA9" w:rsidR="003F5ADE" w:rsidRDefault="003F5ADE">
      <w:pPr>
        <w:pStyle w:val="a9"/>
      </w:pPr>
      <w:r>
        <w:rPr>
          <w:rStyle w:val="a8"/>
        </w:rPr>
        <w:annotationRef/>
      </w:r>
      <w:r>
        <w:t xml:space="preserve">why should put link , if we put that in reference ? </w:t>
      </w:r>
    </w:p>
    <w:p w14:paraId="0868EA24" w14:textId="443B98B5" w:rsidR="003F5ADE" w:rsidRDefault="003F5ADE">
      <w:pPr>
        <w:pStyle w:val="a9"/>
      </w:pPr>
      <w:r>
        <w:t>1)where?</w:t>
      </w:r>
    </w:p>
    <w:p w14:paraId="3BEB12C3" w14:textId="3D5E37BD" w:rsidR="003F5ADE" w:rsidRDefault="003F5ADE">
      <w:pPr>
        <w:pStyle w:val="a9"/>
      </w:pPr>
      <w:r>
        <w:t>2) for each reference has to be link in text</w:t>
      </w:r>
    </w:p>
    <w:p w14:paraId="60839E2F" w14:textId="77777777" w:rsidR="003F5ADE" w:rsidRDefault="003F5ADE">
      <w:pPr>
        <w:pStyle w:val="a9"/>
      </w:pPr>
    </w:p>
  </w:comment>
  <w:comment w:id="251" w:author="K23.06" w:date="2017-01-16T13:48:00Z" w:initials="K23.06">
    <w:p w14:paraId="628D1B49" w14:textId="2E7CA432" w:rsidR="003F5ADE" w:rsidRDefault="003F5ADE">
      <w:pPr>
        <w:pStyle w:val="a9"/>
      </w:pPr>
      <w:r>
        <w:rPr>
          <w:rStyle w:val="a8"/>
        </w:rPr>
        <w:annotationRef/>
      </w:r>
      <w:r>
        <w:t>link</w:t>
      </w:r>
    </w:p>
  </w:comment>
  <w:comment w:id="287" w:author="K23.06" w:date="2017-01-16T13:52:00Z" w:initials="K23.06">
    <w:p w14:paraId="446FE153" w14:textId="6669C43F" w:rsidR="003F5ADE" w:rsidRDefault="003F5ADE">
      <w:pPr>
        <w:pStyle w:val="a9"/>
      </w:pPr>
      <w:r>
        <w:rPr>
          <w:rStyle w:val="a8"/>
        </w:rPr>
        <w:annotationRef/>
      </w:r>
      <w:r>
        <w:t>font</w:t>
      </w:r>
    </w:p>
  </w:comment>
  <w:comment w:id="291" w:author="K23.06" w:date="2017-01-16T13:52:00Z" w:initials="K23.06">
    <w:p w14:paraId="029A9F79" w14:textId="5DAA2122" w:rsidR="003F5ADE" w:rsidRDefault="003F5ADE">
      <w:pPr>
        <w:pStyle w:val="a9"/>
      </w:pPr>
      <w:r>
        <w:rPr>
          <w:rStyle w:val="a8"/>
        </w:rPr>
        <w:annotationRef/>
      </w:r>
      <w:r>
        <w:t>font</w:t>
      </w:r>
    </w:p>
  </w:comment>
  <w:comment w:id="292" w:author="Ahmad Mnasra" w:date="2017-01-20T10:49:00Z" w:initials="AM">
    <w:p w14:paraId="610DC9CD" w14:textId="4DE75281" w:rsidR="00A40D9B" w:rsidRDefault="00A40D9B">
      <w:pPr>
        <w:pStyle w:val="a9"/>
      </w:pPr>
      <w:r>
        <w:rPr>
          <w:rStyle w:val="a8"/>
        </w:rPr>
        <w:annotationRef/>
      </w:r>
      <w:r>
        <w:t>Done</w:t>
      </w:r>
    </w:p>
    <w:p w14:paraId="1114A8FE" w14:textId="0A4A4EDD" w:rsidR="00A40D9B" w:rsidRDefault="00A40D9B">
      <w:pPr>
        <w:pStyle w:val="a9"/>
      </w:pPr>
    </w:p>
    <w:p w14:paraId="5FC032B3" w14:textId="77777777" w:rsidR="00A40D9B" w:rsidRDefault="00A40D9B">
      <w:pPr>
        <w:pStyle w:val="a9"/>
      </w:pPr>
    </w:p>
  </w:comment>
  <w:comment w:id="308" w:author="K23.06" w:date="2017-01-16T13:55:00Z" w:initials="K23.06">
    <w:p w14:paraId="00718E24" w14:textId="3F85C34E" w:rsidR="003F5ADE" w:rsidRDefault="003F5ADE">
      <w:pPr>
        <w:pStyle w:val="a9"/>
      </w:pPr>
      <w:r>
        <w:rPr>
          <w:rStyle w:val="a8"/>
        </w:rPr>
        <w:annotationRef/>
      </w:r>
      <w:r>
        <w:t>change ltl to formula</w:t>
      </w:r>
    </w:p>
  </w:comment>
  <w:comment w:id="309" w:author="Ahmad Mnasra" w:date="2017-01-20T10:49:00Z" w:initials="AM">
    <w:p w14:paraId="05C33D45" w14:textId="4043B66C" w:rsidR="00A40D9B" w:rsidRDefault="00A40D9B">
      <w:pPr>
        <w:pStyle w:val="a9"/>
      </w:pPr>
      <w:r>
        <w:rPr>
          <w:rStyle w:val="a8"/>
        </w:rPr>
        <w:annotationRef/>
      </w:r>
      <w:r>
        <w:t>done</w:t>
      </w:r>
    </w:p>
    <w:p w14:paraId="00BA18EB" w14:textId="77777777" w:rsidR="00A40D9B" w:rsidRDefault="00A40D9B">
      <w:pPr>
        <w:pStyle w:val="a9"/>
      </w:pPr>
    </w:p>
  </w:comment>
  <w:comment w:id="342" w:author="אלנה רווה" w:date="2017-01-17T12:41:00Z" w:initials="אר">
    <w:p w14:paraId="43AC1336" w14:textId="619BF85E" w:rsidR="003F5ADE" w:rsidRDefault="003F5ADE" w:rsidP="00956718">
      <w:pPr>
        <w:pStyle w:val="a9"/>
      </w:pPr>
      <w:r>
        <w:rPr>
          <w:rStyle w:val="a8"/>
        </w:rPr>
        <w:annotationRef/>
      </w:r>
      <w:r>
        <w:t xml:space="preserve">. If a figure is not original then the source must be provided </w:t>
      </w:r>
    </w:p>
  </w:comment>
  <w:comment w:id="351" w:author="אלנה רווה" w:date="2017-01-17T12:41:00Z" w:initials="אר">
    <w:p w14:paraId="7C398087" w14:textId="7D8DA2BD" w:rsidR="003F5ADE" w:rsidRDefault="003F5ADE" w:rsidP="00330E9D">
      <w:pPr>
        <w:pStyle w:val="a9"/>
      </w:pPr>
      <w:r>
        <w:rPr>
          <w:rStyle w:val="a8"/>
        </w:rPr>
        <w:annotationRef/>
      </w:r>
      <w:r>
        <w:t xml:space="preserve">If a figure is not original then the source must be provided </w:t>
      </w:r>
    </w:p>
  </w:comment>
  <w:comment w:id="352" w:author="אלנה רווה" w:date="2017-01-17T12:41:00Z" w:initials="אר">
    <w:p w14:paraId="2988196A" w14:textId="21B0A901" w:rsidR="003F5ADE" w:rsidRDefault="003F5ADE" w:rsidP="00382996">
      <w:pPr>
        <w:pStyle w:val="a9"/>
      </w:pPr>
      <w:r>
        <w:rPr>
          <w:rStyle w:val="a8"/>
        </w:rPr>
        <w:annotationRef/>
      </w:r>
      <w:r>
        <w:t xml:space="preserve">If a figure is not original then the source must be provided </w:t>
      </w:r>
    </w:p>
  </w:comment>
  <w:comment w:id="353" w:author="אלנה רווה" w:date="2017-01-17T12:42:00Z" w:initials="אר">
    <w:p w14:paraId="4A93ADBF" w14:textId="315038DB" w:rsidR="003F5ADE" w:rsidRDefault="003F5ADE" w:rsidP="00C8590B">
      <w:pPr>
        <w:pStyle w:val="a9"/>
      </w:pPr>
      <w:r>
        <w:rPr>
          <w:rStyle w:val="a8"/>
        </w:rPr>
        <w:annotationRef/>
      </w:r>
      <w:r>
        <w:t xml:space="preserve">If a figure is not original then the source must be provided </w:t>
      </w:r>
    </w:p>
  </w:comment>
  <w:comment w:id="368" w:author="אלנה רווה" w:date="2017-01-17T12:43:00Z" w:initials="אר">
    <w:p w14:paraId="77F64D05" w14:textId="745A600A" w:rsidR="003F5ADE" w:rsidRDefault="003F5ADE">
      <w:pPr>
        <w:pStyle w:val="a9"/>
      </w:pPr>
      <w:r>
        <w:rPr>
          <w:rStyle w:val="a8"/>
        </w:rPr>
        <w:annotationRef/>
      </w:r>
      <w:r>
        <w:t>Align the figure</w:t>
      </w:r>
    </w:p>
  </w:comment>
  <w:comment w:id="378" w:author="אלנה רווה" w:date="2017-01-17T12:43:00Z" w:initials="אר">
    <w:p w14:paraId="4B58A279" w14:textId="77777777" w:rsidR="00A40D9B" w:rsidRDefault="00A40D9B" w:rsidP="00A40D9B">
      <w:pPr>
        <w:pStyle w:val="a9"/>
      </w:pPr>
      <w:r>
        <w:rPr>
          <w:rStyle w:val="a8"/>
        </w:rPr>
        <w:annotationRef/>
      </w:r>
      <w:r>
        <w:t>Align the figure</w:t>
      </w:r>
    </w:p>
  </w:comment>
  <w:comment w:id="379" w:author="Ahmad Mnasra" w:date="2017-01-20T10:50:00Z" w:initials="AM">
    <w:p w14:paraId="1344207E" w14:textId="56293B47" w:rsidR="00A40D9B" w:rsidRDefault="00A40D9B">
      <w:pPr>
        <w:pStyle w:val="a9"/>
      </w:pPr>
      <w:r>
        <w:rPr>
          <w:rStyle w:val="a8"/>
        </w:rPr>
        <w:annotationRef/>
      </w:r>
      <w:r>
        <w:t>Done</w:t>
      </w:r>
    </w:p>
  </w:comment>
  <w:comment w:id="408" w:author="K23.06" w:date="2017-01-16T16:11:00Z" w:initials="K23.06">
    <w:p w14:paraId="5BEEF550" w14:textId="37841C0E" w:rsidR="003F5ADE" w:rsidRDefault="003F5ADE">
      <w:pPr>
        <w:pStyle w:val="a9"/>
      </w:pPr>
      <w:r>
        <w:rPr>
          <w:rStyle w:val="a8"/>
        </w:rPr>
        <w:annotationRef/>
      </w:r>
      <w:r>
        <w:t>which section?)</w:t>
      </w:r>
    </w:p>
  </w:comment>
  <w:comment w:id="411" w:author="K23.06" w:date="2017-01-16T16:16:00Z" w:initials="K23.06">
    <w:p w14:paraId="484848F5" w14:textId="2C9F71D7" w:rsidR="003F5ADE" w:rsidRDefault="003F5ADE">
      <w:pPr>
        <w:pStyle w:val="a9"/>
      </w:pPr>
      <w:r>
        <w:rPr>
          <w:rStyle w:val="a8"/>
        </w:rPr>
        <w:annotationRef/>
      </w:r>
      <w:r>
        <w:t>check that everywhere front-end and back-end is written in the same way and font</w:t>
      </w:r>
    </w:p>
  </w:comment>
  <w:comment w:id="412" w:author="K23.06" w:date="2017-01-16T16:19:00Z" w:initials="K23.06">
    <w:p w14:paraId="2786688F" w14:textId="77777777" w:rsidR="003F5ADE" w:rsidRDefault="003F5ADE" w:rsidP="009732C4">
      <w:pPr>
        <w:pStyle w:val="a9"/>
      </w:pPr>
      <w:r>
        <w:rPr>
          <w:rStyle w:val="a8"/>
        </w:rPr>
        <w:annotationRef/>
      </w:r>
      <w:r>
        <w:t>change par state?</w:t>
      </w:r>
    </w:p>
    <w:p w14:paraId="161567C1" w14:textId="4E3A2410" w:rsidR="003F5ADE" w:rsidRDefault="003F5ADE">
      <w:pPr>
        <w:pStyle w:val="a9"/>
      </w:pPr>
    </w:p>
  </w:comment>
  <w:comment w:id="423" w:author="K23.06" w:date="2017-01-16T14:06:00Z" w:initials="K23.06">
    <w:p w14:paraId="0BEEED1D" w14:textId="0D9DA104" w:rsidR="003F5ADE" w:rsidRDefault="003F5ADE">
      <w:pPr>
        <w:pStyle w:val="a9"/>
      </w:pPr>
      <w:r>
        <w:rPr>
          <w:rStyle w:val="a8"/>
        </w:rPr>
        <w:annotationRef/>
      </w:r>
      <w:r>
        <w:t>check syntax</w:t>
      </w:r>
    </w:p>
  </w:comment>
  <w:comment w:id="432" w:author="K23.06" w:date="2017-01-16T14:07:00Z" w:initials="K23.06">
    <w:p w14:paraId="36888A1F" w14:textId="1BC431FE" w:rsidR="003F5ADE" w:rsidRDefault="003F5ADE">
      <w:pPr>
        <w:pStyle w:val="a9"/>
      </w:pPr>
      <w:r>
        <w:rPr>
          <w:rStyle w:val="a8"/>
        </w:rPr>
        <w:annotationRef/>
      </w:r>
      <w:r>
        <w:t>why screen1?</w:t>
      </w:r>
    </w:p>
  </w:comment>
  <w:comment w:id="454" w:author="K23.06" w:date="2017-01-16T16:13:00Z" w:initials="K23.06">
    <w:p w14:paraId="441AE1CE" w14:textId="27BE3D74" w:rsidR="003F5ADE" w:rsidRDefault="003F5ADE">
      <w:pPr>
        <w:pStyle w:val="a9"/>
      </w:pPr>
      <w:r>
        <w:rPr>
          <w:rStyle w:val="a8"/>
        </w:rPr>
        <w:annotationRef/>
      </w:r>
      <w:r>
        <w:t>see as an example on/off element</w:t>
      </w:r>
    </w:p>
  </w:comment>
  <w:comment w:id="465" w:author="K23.06" w:date="2017-01-17T12:46:00Z" w:initials="K23.06">
    <w:p w14:paraId="7D737D51" w14:textId="11FC8FCD" w:rsidR="003F5ADE" w:rsidRDefault="003F5ADE" w:rsidP="009732C4">
      <w:pPr>
        <w:pStyle w:val="a9"/>
      </w:pPr>
      <w:r>
        <w:rPr>
          <w:rStyle w:val="a8"/>
        </w:rPr>
        <w:annotationRef/>
      </w:r>
      <w:r>
        <w:t>check that everywhere it is BoPo</w:t>
      </w:r>
    </w:p>
  </w:comment>
  <w:comment w:id="474" w:author="K23.06" w:date="2017-01-16T16:19:00Z" w:initials="K23.06">
    <w:p w14:paraId="1F993166" w14:textId="14252CB3" w:rsidR="003F5ADE" w:rsidRDefault="003F5ADE">
      <w:pPr>
        <w:pStyle w:val="a9"/>
      </w:pPr>
      <w:r>
        <w:rPr>
          <w:rStyle w:val="a8"/>
        </w:rPr>
        <w:annotationRef/>
      </w:r>
      <w:r>
        <w:t>change par state?</w:t>
      </w:r>
    </w:p>
  </w:comment>
  <w:comment w:id="485" w:author="K23.06" w:date="2017-01-16T16:17:00Z" w:initials="K23.06">
    <w:p w14:paraId="7BDF20AA" w14:textId="0ABE0672" w:rsidR="003F5ADE" w:rsidRDefault="003F5ADE">
      <w:pPr>
        <w:pStyle w:val="a9"/>
      </w:pPr>
      <w:r>
        <w:rPr>
          <w:rStyle w:val="a8"/>
        </w:rPr>
        <w:annotationRef/>
      </w:r>
      <w:r>
        <w:t>see example for on/off</w:t>
      </w:r>
    </w:p>
  </w:comment>
  <w:comment w:id="522" w:author="K23.06" w:date="2017-01-16T16:36:00Z" w:initials="K23.06">
    <w:p w14:paraId="21960B42" w14:textId="09FE5F43" w:rsidR="003F5ADE" w:rsidRDefault="003F5ADE" w:rsidP="00580857">
      <w:pPr>
        <w:pStyle w:val="a9"/>
      </w:pPr>
      <w:r>
        <w:rPr>
          <w:rStyle w:val="a8"/>
        </w:rPr>
        <w:annotationRef/>
      </w:r>
      <w:r>
        <w:t>empty/not empty – change everywhere</w:t>
      </w:r>
    </w:p>
  </w:comment>
  <w:comment w:id="523" w:author="Ahmad Mnasra" w:date="2017-01-20T10:53:00Z" w:initials="AM">
    <w:p w14:paraId="1924F114" w14:textId="033D2724" w:rsidR="00A40D9B" w:rsidRDefault="00A40D9B">
      <w:pPr>
        <w:pStyle w:val="a9"/>
      </w:pPr>
      <w:r>
        <w:rPr>
          <w:rStyle w:val="a8"/>
        </w:rPr>
        <w:annotationRef/>
      </w:r>
      <w:r>
        <w:t>done</w:t>
      </w:r>
    </w:p>
  </w:comment>
  <w:comment w:id="535" w:author="K23.06" w:date="2017-01-04T18:34:00Z" w:initials="K23.06">
    <w:p w14:paraId="60404A7A" w14:textId="77777777" w:rsidR="003F5ADE" w:rsidRDefault="003F5ADE" w:rsidP="002125BD">
      <w:pPr>
        <w:pStyle w:val="a9"/>
      </w:pPr>
      <w:r>
        <w:rPr>
          <w:rStyle w:val="a8"/>
        </w:rPr>
        <w:annotationRef/>
      </w:r>
      <w:r>
        <w:t>?</w:t>
      </w:r>
    </w:p>
  </w:comment>
  <w:comment w:id="615" w:author="K23.06" w:date="2017-01-09T17:12:00Z" w:initials="K23.06">
    <w:p w14:paraId="03898D17" w14:textId="5A595D4D" w:rsidR="003F5ADE" w:rsidRDefault="003F5ADE">
      <w:pPr>
        <w:pStyle w:val="a9"/>
      </w:pPr>
      <w:r>
        <w:rPr>
          <w:rStyle w:val="a8"/>
        </w:rPr>
        <w:annotationRef/>
      </w:r>
      <w:r>
        <w:t>?</w:t>
      </w:r>
    </w:p>
  </w:comment>
  <w:comment w:id="1119" w:author="K23.06" w:date="2017-01-16T16:38:00Z" w:initials="K23.06">
    <w:p w14:paraId="7E995258" w14:textId="513C78CC" w:rsidR="003F5ADE" w:rsidRDefault="003F5ADE">
      <w:pPr>
        <w:pStyle w:val="a9"/>
      </w:pPr>
      <w:r>
        <w:rPr>
          <w:rStyle w:val="a8"/>
        </w:rPr>
        <w:annotationRef/>
      </w:r>
      <w:r>
        <w:t>font</w:t>
      </w:r>
    </w:p>
  </w:comment>
  <w:comment w:id="1130" w:author="K23.06" w:date="2017-01-16T16:42:00Z" w:initials="K23.06">
    <w:p w14:paraId="38A71F35" w14:textId="3EA33FDB" w:rsidR="003F5ADE" w:rsidRDefault="003F5ADE">
      <w:pPr>
        <w:pStyle w:val="a9"/>
      </w:pPr>
      <w:r>
        <w:rPr>
          <w:rStyle w:val="a8"/>
        </w:rPr>
        <w:annotationRef/>
      </w:r>
      <w:r>
        <w:t xml:space="preserve">? </w:t>
      </w:r>
    </w:p>
  </w:comment>
  <w:comment w:id="1136" w:author="K23.06" w:date="2017-01-16T16:25:00Z" w:initials="K23.06">
    <w:p w14:paraId="31C2A1BE" w14:textId="147A7778" w:rsidR="003F5ADE" w:rsidRDefault="003F5ADE">
      <w:pPr>
        <w:pStyle w:val="a9"/>
      </w:pPr>
      <w:r>
        <w:rPr>
          <w:rStyle w:val="a8"/>
        </w:rPr>
        <w:annotationRef/>
      </w:r>
      <w:r>
        <w:t>save spec spelling</w:t>
      </w:r>
    </w:p>
  </w:comment>
  <w:comment w:id="1283" w:author="K23.06" w:date="2017-01-16T16:35:00Z" w:initials="K23.06">
    <w:p w14:paraId="644FECCA" w14:textId="084166DA" w:rsidR="003F5ADE" w:rsidRDefault="003F5ADE">
      <w:pPr>
        <w:pStyle w:val="a9"/>
      </w:pPr>
      <w:r>
        <w:rPr>
          <w:rStyle w:val="a8"/>
        </w:rPr>
        <w:annotationRef/>
      </w:r>
      <w:r>
        <w:t>tests where spin does not work correct; results of verification</w:t>
      </w:r>
    </w:p>
  </w:comment>
  <w:comment w:id="1289" w:author="K23.06" w:date="2017-01-16T16:35:00Z" w:initials="K23.06">
    <w:p w14:paraId="4145F8F9" w14:textId="77777777" w:rsidR="003F5ADE" w:rsidRDefault="003F5ADE">
      <w:pPr>
        <w:pStyle w:val="a9"/>
      </w:pPr>
      <w:r>
        <w:rPr>
          <w:rStyle w:val="a8"/>
        </w:rPr>
        <w:annotationRef/>
      </w:r>
      <w:r>
        <w:t>where?</w:t>
      </w:r>
    </w:p>
    <w:p w14:paraId="50137849" w14:textId="5FCBA150" w:rsidR="003F5ADE" w:rsidRDefault="003F5ADE">
      <w:pPr>
        <w:pStyle w:val="a9"/>
      </w:pPr>
      <w:r>
        <w:t>format?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85E1C19" w15:done="0"/>
  <w15:commentEx w15:paraId="467013C9" w15:done="0"/>
  <w15:commentEx w15:paraId="5A65BE6D" w15:done="0"/>
  <w15:commentEx w15:paraId="5AAB86E6" w15:paraIdParent="5A65BE6D" w15:done="0"/>
  <w15:commentEx w15:paraId="7EB3F00C" w15:done="0"/>
  <w15:commentEx w15:paraId="22FD8A92" w15:done="0"/>
  <w15:commentEx w15:paraId="1D7DE50F" w15:done="0"/>
  <w15:commentEx w15:paraId="46598754" w15:done="0"/>
  <w15:commentEx w15:paraId="7B74F073" w15:done="0"/>
  <w15:commentEx w15:paraId="62C604D6" w15:done="0"/>
  <w15:commentEx w15:paraId="3C7EFEB8" w15:done="0"/>
  <w15:commentEx w15:paraId="60839E2F" w15:paraIdParent="3C7EFEB8" w15:done="0"/>
  <w15:commentEx w15:paraId="628D1B49" w15:done="0"/>
  <w15:commentEx w15:paraId="446FE153" w15:done="0"/>
  <w15:commentEx w15:paraId="029A9F79" w15:done="0"/>
  <w15:commentEx w15:paraId="5FC032B3" w15:paraIdParent="029A9F79" w15:done="0"/>
  <w15:commentEx w15:paraId="00718E24" w15:done="0"/>
  <w15:commentEx w15:paraId="00BA18EB" w15:paraIdParent="00718E24" w15:done="0"/>
  <w15:commentEx w15:paraId="43AC1336" w15:done="0"/>
  <w15:commentEx w15:paraId="7C398087" w15:done="0"/>
  <w15:commentEx w15:paraId="2988196A" w15:done="0"/>
  <w15:commentEx w15:paraId="4A93ADBF" w15:done="0"/>
  <w15:commentEx w15:paraId="77F64D05" w15:done="0"/>
  <w15:commentEx w15:paraId="4B58A279" w15:done="0"/>
  <w15:commentEx w15:paraId="1344207E" w15:paraIdParent="4B58A279" w15:done="0"/>
  <w15:commentEx w15:paraId="5BEEF550" w15:done="0"/>
  <w15:commentEx w15:paraId="484848F5" w15:done="0"/>
  <w15:commentEx w15:paraId="161567C1" w15:done="0"/>
  <w15:commentEx w15:paraId="0BEEED1D" w15:done="0"/>
  <w15:commentEx w15:paraId="36888A1F" w15:done="0"/>
  <w15:commentEx w15:paraId="441AE1CE" w15:done="0"/>
  <w15:commentEx w15:paraId="7D737D51" w15:done="0"/>
  <w15:commentEx w15:paraId="1F993166" w15:done="0"/>
  <w15:commentEx w15:paraId="7BDF20AA" w15:done="0"/>
  <w15:commentEx w15:paraId="21960B42" w15:done="0"/>
  <w15:commentEx w15:paraId="1924F114" w15:paraIdParent="21960B42" w15:done="0"/>
  <w15:commentEx w15:paraId="60404A7A" w15:done="0"/>
  <w15:commentEx w15:paraId="03898D17" w15:done="0"/>
  <w15:commentEx w15:paraId="7E995258" w15:done="0"/>
  <w15:commentEx w15:paraId="38A71F35" w15:done="0"/>
  <w15:commentEx w15:paraId="31C2A1BE" w15:done="0"/>
  <w15:commentEx w15:paraId="644FECCA" w15:done="0"/>
  <w15:commentEx w15:paraId="50137849"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0A062F" w14:textId="77777777" w:rsidR="002C298F" w:rsidRDefault="002C298F">
      <w:pPr>
        <w:spacing w:after="0" w:line="240" w:lineRule="auto"/>
      </w:pPr>
      <w:r>
        <w:separator/>
      </w:r>
    </w:p>
  </w:endnote>
  <w:endnote w:type="continuationSeparator" w:id="0">
    <w:p w14:paraId="0CC255DE" w14:textId="77777777" w:rsidR="002C298F" w:rsidRDefault="002C298F">
      <w:pPr>
        <w:spacing w:after="0" w:line="240" w:lineRule="auto"/>
      </w:pPr>
      <w:r>
        <w:continuationSeparator/>
      </w:r>
    </w:p>
  </w:endnote>
  <w:endnote w:type="continuationNotice" w:id="1">
    <w:p w14:paraId="33B42BC6" w14:textId="77777777" w:rsidR="002C298F" w:rsidRDefault="002C29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mr10">
    <w:altName w:val="Calibri"/>
    <w:charset w:val="00"/>
    <w:family w:val="swiss"/>
    <w:pitch w:val="variable"/>
    <w:sig w:usb0="00000003" w:usb1="00000000" w:usb2="00000000" w:usb3="00000000" w:csb0="00000001" w:csb1="00000000"/>
  </w:font>
  <w:font w:name="cmmi10">
    <w:altName w:val="MS Mincho"/>
    <w:charset w:val="02"/>
    <w:family w:val="swiss"/>
    <w:pitch w:val="variable"/>
    <w:sig w:usb0="00000000" w:usb1="10000000" w:usb2="00000000" w:usb3="00000000" w:csb0="80000000" w:csb1="00000000"/>
  </w:font>
  <w:font w:name="cmsy10">
    <w:altName w:val="Malgun Gothic"/>
    <w:charset w:val="00"/>
    <w:family w:val="swiss"/>
    <w:pitch w:val="variable"/>
    <w:sig w:usb0="00000003" w:usb1="00000000" w:usb2="00000000" w:usb3="00000000" w:csb0="00000001" w:csb1="00000000"/>
  </w:font>
  <w:font w:name="cmr8">
    <w:altName w:val="Microsoft JhengHei"/>
    <w:charset w:val="00"/>
    <w:family w:val="swiss"/>
    <w:pitch w:val="variable"/>
    <w:sig w:usb0="00000003" w:usb1="00000000" w:usb2="00000000" w:usb3="00000000" w:csb0="00000001" w:csb1="00000000"/>
  </w:font>
  <w:font w:name="msam10">
    <w:altName w:val="MS Mincho"/>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5332F6" w14:textId="77777777" w:rsidR="003F5ADE" w:rsidRDefault="003F5ADE">
    <w:pPr>
      <w:spacing w:after="0" w:line="259" w:lineRule="auto"/>
      <w:ind w:left="0" w:right="1438" w:firstLine="0"/>
      <w:jc w:val="center"/>
    </w:pPr>
    <w:r>
      <w:rPr>
        <w:sz w:val="24"/>
      </w:rPr>
      <w:t xml:space="preserve"> </w:t>
    </w:r>
    <w:r>
      <w:fldChar w:fldCharType="begin"/>
    </w:r>
    <w:r>
      <w:instrText xml:space="preserve"> PAGE   \* MERGEFORMAT </w:instrText>
    </w:r>
    <w:r>
      <w:fldChar w:fldCharType="separate"/>
    </w:r>
    <w:r>
      <w:rPr>
        <w:sz w:val="24"/>
      </w:rPr>
      <w:t>2</w:t>
    </w:r>
    <w:r>
      <w:rPr>
        <w:sz w:val="24"/>
      </w:rPr>
      <w:fldChar w:fldCharType="end"/>
    </w:r>
  </w:p>
  <w:p w14:paraId="71D6FA61" w14:textId="77777777" w:rsidR="003F5ADE" w:rsidRDefault="003F5ADE">
    <w:pPr>
      <w:spacing w:after="0" w:line="259" w:lineRule="auto"/>
      <w:ind w:left="0" w:right="1502" w:firstLine="0"/>
      <w:jc w:val="right"/>
    </w:pPr>
    <w:r>
      <w:rPr>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C85BB3" w14:textId="1D7C24CE" w:rsidR="003F5ADE" w:rsidRDefault="003F5ADE">
    <w:pPr>
      <w:spacing w:after="0" w:line="259" w:lineRule="auto"/>
      <w:ind w:left="0" w:right="1438" w:firstLine="0"/>
      <w:jc w:val="center"/>
    </w:pPr>
    <w:r>
      <w:rPr>
        <w:sz w:val="24"/>
      </w:rPr>
      <w:t xml:space="preserve"> </w:t>
    </w:r>
    <w:r>
      <w:fldChar w:fldCharType="begin"/>
    </w:r>
    <w:r>
      <w:instrText xml:space="preserve"> PAGE   \* MERGEFORMAT </w:instrText>
    </w:r>
    <w:r>
      <w:fldChar w:fldCharType="separate"/>
    </w:r>
    <w:r w:rsidR="008379E5" w:rsidRPr="008379E5">
      <w:rPr>
        <w:noProof/>
        <w:sz w:val="24"/>
      </w:rPr>
      <w:t>28</w:t>
    </w:r>
    <w:r>
      <w:rPr>
        <w:sz w:val="24"/>
      </w:rPr>
      <w:fldChar w:fldCharType="end"/>
    </w:r>
  </w:p>
  <w:p w14:paraId="4C729787" w14:textId="77777777" w:rsidR="003F5ADE" w:rsidRDefault="003F5ADE">
    <w:pPr>
      <w:spacing w:after="0" w:line="259" w:lineRule="auto"/>
      <w:ind w:left="0" w:right="1502" w:firstLine="0"/>
      <w:jc w:val="right"/>
    </w:pPr>
    <w:r>
      <w:rPr>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D85735" w14:textId="77777777" w:rsidR="003F5ADE" w:rsidRDefault="003F5ADE">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6DEB71" w14:textId="77777777" w:rsidR="002C298F" w:rsidRDefault="002C298F">
      <w:pPr>
        <w:spacing w:after="0" w:line="240" w:lineRule="auto"/>
      </w:pPr>
      <w:r>
        <w:separator/>
      </w:r>
    </w:p>
  </w:footnote>
  <w:footnote w:type="continuationSeparator" w:id="0">
    <w:p w14:paraId="048417D1" w14:textId="77777777" w:rsidR="002C298F" w:rsidRDefault="002C298F">
      <w:pPr>
        <w:spacing w:after="0" w:line="240" w:lineRule="auto"/>
      </w:pPr>
      <w:r>
        <w:continuationSeparator/>
      </w:r>
    </w:p>
  </w:footnote>
  <w:footnote w:type="continuationNotice" w:id="1">
    <w:p w14:paraId="3ACB9523" w14:textId="77777777" w:rsidR="002C298F" w:rsidRDefault="002C298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610E"/>
    <w:multiLevelType w:val="multilevel"/>
    <w:tmpl w:val="8F74CBCA"/>
    <w:lvl w:ilvl="0">
      <w:start w:val="1"/>
      <w:numFmt w:val="decimal"/>
      <w:lvlText w:val="%1."/>
      <w:lvlJc w:val="left"/>
      <w:pPr>
        <w:ind w:left="840" w:hanging="360"/>
      </w:pPr>
    </w:lvl>
    <w:lvl w:ilvl="1">
      <w:start w:val="2"/>
      <w:numFmt w:val="decimal"/>
      <w:isLgl/>
      <w:lvlText w:val="%1.%2"/>
      <w:lvlJc w:val="left"/>
      <w:pPr>
        <w:ind w:left="1005" w:hanging="525"/>
      </w:pPr>
      <w:rPr>
        <w:rFonts w:hint="default"/>
        <w:sz w:val="22"/>
      </w:rPr>
    </w:lvl>
    <w:lvl w:ilvl="2">
      <w:start w:val="1"/>
      <w:numFmt w:val="decimal"/>
      <w:isLgl/>
      <w:lvlText w:val="%1.%2.%3"/>
      <w:lvlJc w:val="left"/>
      <w:pPr>
        <w:ind w:left="1200" w:hanging="720"/>
      </w:pPr>
      <w:rPr>
        <w:rFonts w:hint="default"/>
        <w:sz w:val="22"/>
      </w:rPr>
    </w:lvl>
    <w:lvl w:ilvl="3">
      <w:start w:val="1"/>
      <w:numFmt w:val="decimal"/>
      <w:isLgl/>
      <w:lvlText w:val="%1.%2.%3.%4"/>
      <w:lvlJc w:val="left"/>
      <w:pPr>
        <w:ind w:left="1200" w:hanging="720"/>
      </w:pPr>
      <w:rPr>
        <w:rFonts w:hint="default"/>
        <w:sz w:val="22"/>
      </w:rPr>
    </w:lvl>
    <w:lvl w:ilvl="4">
      <w:start w:val="1"/>
      <w:numFmt w:val="decimal"/>
      <w:isLgl/>
      <w:lvlText w:val="%1.%2.%3.%4.%5"/>
      <w:lvlJc w:val="left"/>
      <w:pPr>
        <w:ind w:left="1200" w:hanging="720"/>
      </w:pPr>
      <w:rPr>
        <w:rFonts w:hint="default"/>
        <w:sz w:val="22"/>
      </w:rPr>
    </w:lvl>
    <w:lvl w:ilvl="5">
      <w:start w:val="1"/>
      <w:numFmt w:val="decimal"/>
      <w:isLgl/>
      <w:lvlText w:val="%1.%2.%3.%4.%5.%6"/>
      <w:lvlJc w:val="left"/>
      <w:pPr>
        <w:ind w:left="1560" w:hanging="1080"/>
      </w:pPr>
      <w:rPr>
        <w:rFonts w:hint="default"/>
        <w:sz w:val="22"/>
      </w:rPr>
    </w:lvl>
    <w:lvl w:ilvl="6">
      <w:start w:val="1"/>
      <w:numFmt w:val="decimal"/>
      <w:isLgl/>
      <w:lvlText w:val="%1.%2.%3.%4.%5.%6.%7"/>
      <w:lvlJc w:val="left"/>
      <w:pPr>
        <w:ind w:left="1560" w:hanging="1080"/>
      </w:pPr>
      <w:rPr>
        <w:rFonts w:hint="default"/>
        <w:sz w:val="22"/>
      </w:rPr>
    </w:lvl>
    <w:lvl w:ilvl="7">
      <w:start w:val="1"/>
      <w:numFmt w:val="decimal"/>
      <w:isLgl/>
      <w:lvlText w:val="%1.%2.%3.%4.%5.%6.%7.%8"/>
      <w:lvlJc w:val="left"/>
      <w:pPr>
        <w:ind w:left="1920" w:hanging="1440"/>
      </w:pPr>
      <w:rPr>
        <w:rFonts w:hint="default"/>
        <w:sz w:val="22"/>
      </w:rPr>
    </w:lvl>
    <w:lvl w:ilvl="8">
      <w:start w:val="1"/>
      <w:numFmt w:val="decimal"/>
      <w:isLgl/>
      <w:lvlText w:val="%1.%2.%3.%4.%5.%6.%7.%8.%9"/>
      <w:lvlJc w:val="left"/>
      <w:pPr>
        <w:ind w:left="1920" w:hanging="1440"/>
      </w:pPr>
      <w:rPr>
        <w:rFonts w:hint="default"/>
        <w:sz w:val="22"/>
      </w:rPr>
    </w:lvl>
  </w:abstractNum>
  <w:abstractNum w:abstractNumId="1" w15:restartNumberingAfterBreak="0">
    <w:nsid w:val="0C571123"/>
    <w:multiLevelType w:val="hybridMultilevel"/>
    <w:tmpl w:val="51FEEAE0"/>
    <w:lvl w:ilvl="0" w:tplc="26DE68AE">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46CAE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4CD42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802250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F4E22A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B60FE7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E2A6B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8AA67A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85A86E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DB8708E"/>
    <w:multiLevelType w:val="hybridMultilevel"/>
    <w:tmpl w:val="970E7A1C"/>
    <w:lvl w:ilvl="0" w:tplc="00D068DE">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460B5E2">
      <w:start w:val="1"/>
      <w:numFmt w:val="bullet"/>
      <w:lvlText w:val="o"/>
      <w:lvlJc w:val="left"/>
      <w:pPr>
        <w:ind w:left="189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60659CC">
      <w:start w:val="1"/>
      <w:numFmt w:val="bullet"/>
      <w:lvlText w:val="▪"/>
      <w:lvlJc w:val="left"/>
      <w:pPr>
        <w:ind w:left="26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4E4463A">
      <w:start w:val="1"/>
      <w:numFmt w:val="bullet"/>
      <w:lvlText w:val="•"/>
      <w:lvlJc w:val="left"/>
      <w:pPr>
        <w:ind w:left="33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E4D590">
      <w:start w:val="1"/>
      <w:numFmt w:val="bullet"/>
      <w:lvlText w:val="o"/>
      <w:lvlJc w:val="left"/>
      <w:pPr>
        <w:ind w:left="405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2B0C14E">
      <w:start w:val="1"/>
      <w:numFmt w:val="bullet"/>
      <w:lvlText w:val="▪"/>
      <w:lvlJc w:val="left"/>
      <w:pPr>
        <w:ind w:left="477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488498">
      <w:start w:val="1"/>
      <w:numFmt w:val="bullet"/>
      <w:lvlText w:val="•"/>
      <w:lvlJc w:val="left"/>
      <w:pPr>
        <w:ind w:left="54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49E84B6">
      <w:start w:val="1"/>
      <w:numFmt w:val="bullet"/>
      <w:lvlText w:val="o"/>
      <w:lvlJc w:val="left"/>
      <w:pPr>
        <w:ind w:left="62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EEA802">
      <w:start w:val="1"/>
      <w:numFmt w:val="bullet"/>
      <w:lvlText w:val="▪"/>
      <w:lvlJc w:val="left"/>
      <w:pPr>
        <w:ind w:left="69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E9D6226"/>
    <w:multiLevelType w:val="hybridMultilevel"/>
    <w:tmpl w:val="E90C272A"/>
    <w:lvl w:ilvl="0" w:tplc="51CC64DC">
      <w:start w:val="1"/>
      <w:numFmt w:val="decimal"/>
      <w:lvlText w:val="%1."/>
      <w:lvlJc w:val="left"/>
      <w:pPr>
        <w:ind w:left="633" w:hanging="360"/>
      </w:pPr>
      <w:rPr>
        <w:rFonts w:hint="default"/>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4" w15:restartNumberingAfterBreak="0">
    <w:nsid w:val="0F9B706D"/>
    <w:multiLevelType w:val="hybridMultilevel"/>
    <w:tmpl w:val="A6408946"/>
    <w:lvl w:ilvl="0" w:tplc="A4F0166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1386914">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70743E">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800E424">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F16DB14">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5F206EA">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9402182">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A08E83C">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E4CC10A">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15E6EF6"/>
    <w:multiLevelType w:val="hybridMultilevel"/>
    <w:tmpl w:val="23281E44"/>
    <w:lvl w:ilvl="0" w:tplc="896EA30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8128978">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62C3834">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AB47CB6">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56A4314">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15EED26">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39CD504">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CA8D42">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6DA530C">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3990DE3"/>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462A2E"/>
    <w:multiLevelType w:val="hybridMultilevel"/>
    <w:tmpl w:val="B3648672"/>
    <w:lvl w:ilvl="0" w:tplc="47BA14C2">
      <w:start w:val="10"/>
      <w:numFmt w:val="decimal"/>
      <w:lvlText w:val="%1."/>
      <w:lvlJc w:val="left"/>
      <w:pPr>
        <w:ind w:left="122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BCACC108">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FD00803C">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20B0654C">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AF947736">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F420FF86">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560C912C">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D4600448">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9BA6968C">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8" w15:restartNumberingAfterBreak="0">
    <w:nsid w:val="1BC227BA"/>
    <w:multiLevelType w:val="multilevel"/>
    <w:tmpl w:val="A9464F6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1D7AE7"/>
    <w:multiLevelType w:val="multilevel"/>
    <w:tmpl w:val="7960B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0B4010"/>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301145"/>
    <w:multiLevelType w:val="hybridMultilevel"/>
    <w:tmpl w:val="7A9417BE"/>
    <w:lvl w:ilvl="0" w:tplc="3FB0D062">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6D6C74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BD0A7B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60C819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326D93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E58AC6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222120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94880C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B64E95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4FD4073"/>
    <w:multiLevelType w:val="hybridMultilevel"/>
    <w:tmpl w:val="6ECACC76"/>
    <w:lvl w:ilvl="0" w:tplc="5C827A64">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39CA93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172EF1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E80F7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1A280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70C950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67C707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1C311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5A22DB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6C21647"/>
    <w:multiLevelType w:val="multilevel"/>
    <w:tmpl w:val="B43615D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7378C7"/>
    <w:multiLevelType w:val="hybridMultilevel"/>
    <w:tmpl w:val="94B0C156"/>
    <w:lvl w:ilvl="0" w:tplc="04090001">
      <w:start w:val="1"/>
      <w:numFmt w:val="bullet"/>
      <w:lvlText w:val=""/>
      <w:lvlJc w:val="left"/>
      <w:pPr>
        <w:ind w:left="1113" w:hanging="360"/>
      </w:pPr>
      <w:rPr>
        <w:rFonts w:ascii="Symbol" w:hAnsi="Symbol"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15" w15:restartNumberingAfterBreak="0">
    <w:nsid w:val="2A204B4B"/>
    <w:multiLevelType w:val="multilevel"/>
    <w:tmpl w:val="D9B0E74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ascii="Arial" w:hAnsi="Arial" w:cs="Arial" w:hint="default"/>
        <w:sz w:val="20"/>
        <w:szCs w:val="20"/>
        <w:lang w:val="en-GB"/>
      </w:rPr>
    </w:lvl>
    <w:lvl w:ilvl="3">
      <w:start w:val="1"/>
      <w:numFmt w:val="decimal"/>
      <w:isLgl/>
      <w:lvlText w:val="%1.%2.%3.%4."/>
      <w:lvlJc w:val="left"/>
      <w:pPr>
        <w:ind w:left="720" w:hanging="720"/>
      </w:pPr>
      <w:rPr>
        <w:rFonts w:hint="default"/>
        <w:u w:val="none"/>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D6B277B"/>
    <w:multiLevelType w:val="hybridMultilevel"/>
    <w:tmpl w:val="8798659E"/>
    <w:lvl w:ilvl="0" w:tplc="CA48C748">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52C1D78">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B74D586">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CCC15A6">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9C1DAE">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64B64C">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5DA60B6">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46F254">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FDEB7DA">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DE614BE"/>
    <w:multiLevelType w:val="hybridMultilevel"/>
    <w:tmpl w:val="F06CD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827970"/>
    <w:multiLevelType w:val="hybridMultilevel"/>
    <w:tmpl w:val="0F2A2270"/>
    <w:lvl w:ilvl="0" w:tplc="EEB2B1A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212733"/>
    <w:multiLevelType w:val="multilevel"/>
    <w:tmpl w:val="F6F82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2C5433"/>
    <w:multiLevelType w:val="hybridMultilevel"/>
    <w:tmpl w:val="043CAB82"/>
    <w:lvl w:ilvl="0" w:tplc="2474E0D4">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E5ADCE0">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33E5A40">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868B48C">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BEE4BE">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E9A5C7E">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9CEB11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1C3876">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272B482">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2825577"/>
    <w:multiLevelType w:val="hybridMultilevel"/>
    <w:tmpl w:val="1C0AF194"/>
    <w:lvl w:ilvl="0" w:tplc="3DFC43F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BDE8EE6">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4085BA2">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0D8F9C2">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F2BD30">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612143C">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152199A">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C2971E">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9642072">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351519B3"/>
    <w:multiLevelType w:val="hybridMultilevel"/>
    <w:tmpl w:val="AAD68446"/>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1E0458"/>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113131"/>
    <w:multiLevelType w:val="hybridMultilevel"/>
    <w:tmpl w:val="D49846F0"/>
    <w:lvl w:ilvl="0" w:tplc="D5549DD8">
      <w:start w:val="1"/>
      <w:numFmt w:val="decimal"/>
      <w:lvlText w:val="%1."/>
      <w:lvlJc w:val="left"/>
      <w:pPr>
        <w:ind w:left="897"/>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DA7A28DC">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FC8629E4">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88048CFA">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FBBE5A90">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AB3CB52E">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29727AF4">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6360B84A">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869ED6FA">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25" w15:restartNumberingAfterBreak="0">
    <w:nsid w:val="3C623B0F"/>
    <w:multiLevelType w:val="multilevel"/>
    <w:tmpl w:val="002CD81A"/>
    <w:lvl w:ilvl="0">
      <w:start w:val="6"/>
      <w:numFmt w:val="decimal"/>
      <w:lvlText w:val="%1"/>
      <w:lvlJc w:val="left"/>
      <w:pPr>
        <w:ind w:left="360" w:hanging="360"/>
      </w:pPr>
      <w:rPr>
        <w:rFonts w:eastAsiaTheme="minorEastAsia" w:hint="default"/>
      </w:rPr>
    </w:lvl>
    <w:lvl w:ilvl="1">
      <w:start w:val="3"/>
      <w:numFmt w:val="decimal"/>
      <w:lvlText w:val="%1.%2"/>
      <w:lvlJc w:val="left"/>
      <w:pPr>
        <w:ind w:left="720" w:hanging="360"/>
      </w:pPr>
      <w:rPr>
        <w:rFonts w:eastAsiaTheme="minorEastAsia" w:hint="default"/>
      </w:rPr>
    </w:lvl>
    <w:lvl w:ilvl="2">
      <w:start w:val="1"/>
      <w:numFmt w:val="decimal"/>
      <w:lvlText w:val="%1.%2.%3"/>
      <w:lvlJc w:val="left"/>
      <w:pPr>
        <w:ind w:left="1440" w:hanging="720"/>
      </w:pPr>
      <w:rPr>
        <w:rFonts w:eastAsiaTheme="minorEastAsia" w:hint="default"/>
      </w:rPr>
    </w:lvl>
    <w:lvl w:ilvl="3">
      <w:start w:val="1"/>
      <w:numFmt w:val="decimal"/>
      <w:lvlText w:val="%1.%2.%3.%4"/>
      <w:lvlJc w:val="left"/>
      <w:pPr>
        <w:ind w:left="1800" w:hanging="720"/>
      </w:pPr>
      <w:rPr>
        <w:rFonts w:eastAsiaTheme="minorEastAsia" w:hint="default"/>
      </w:rPr>
    </w:lvl>
    <w:lvl w:ilvl="4">
      <w:start w:val="1"/>
      <w:numFmt w:val="decimal"/>
      <w:lvlText w:val="%1.%2.%3.%4.%5"/>
      <w:lvlJc w:val="left"/>
      <w:pPr>
        <w:ind w:left="2520" w:hanging="1080"/>
      </w:pPr>
      <w:rPr>
        <w:rFonts w:eastAsiaTheme="minorEastAsia" w:hint="default"/>
      </w:rPr>
    </w:lvl>
    <w:lvl w:ilvl="5">
      <w:start w:val="1"/>
      <w:numFmt w:val="decimal"/>
      <w:lvlText w:val="%1.%2.%3.%4.%5.%6"/>
      <w:lvlJc w:val="left"/>
      <w:pPr>
        <w:ind w:left="2880" w:hanging="1080"/>
      </w:pPr>
      <w:rPr>
        <w:rFonts w:eastAsiaTheme="minorEastAsia" w:hint="default"/>
      </w:rPr>
    </w:lvl>
    <w:lvl w:ilvl="6">
      <w:start w:val="1"/>
      <w:numFmt w:val="decimal"/>
      <w:lvlText w:val="%1.%2.%3.%4.%5.%6.%7"/>
      <w:lvlJc w:val="left"/>
      <w:pPr>
        <w:ind w:left="3600" w:hanging="1440"/>
      </w:pPr>
      <w:rPr>
        <w:rFonts w:eastAsiaTheme="minorEastAsia" w:hint="default"/>
      </w:rPr>
    </w:lvl>
    <w:lvl w:ilvl="7">
      <w:start w:val="1"/>
      <w:numFmt w:val="decimal"/>
      <w:lvlText w:val="%1.%2.%3.%4.%5.%6.%7.%8"/>
      <w:lvlJc w:val="left"/>
      <w:pPr>
        <w:ind w:left="3960" w:hanging="1440"/>
      </w:pPr>
      <w:rPr>
        <w:rFonts w:eastAsiaTheme="minorEastAsia" w:hint="default"/>
      </w:rPr>
    </w:lvl>
    <w:lvl w:ilvl="8">
      <w:start w:val="1"/>
      <w:numFmt w:val="decimal"/>
      <w:lvlText w:val="%1.%2.%3.%4.%5.%6.%7.%8.%9"/>
      <w:lvlJc w:val="left"/>
      <w:pPr>
        <w:ind w:left="4680" w:hanging="1800"/>
      </w:pPr>
      <w:rPr>
        <w:rFonts w:eastAsiaTheme="minorEastAsia" w:hint="default"/>
      </w:rPr>
    </w:lvl>
  </w:abstractNum>
  <w:abstractNum w:abstractNumId="26" w15:restartNumberingAfterBreak="0">
    <w:nsid w:val="3E381F2F"/>
    <w:multiLevelType w:val="hybridMultilevel"/>
    <w:tmpl w:val="0E74F9FC"/>
    <w:lvl w:ilvl="0" w:tplc="F5F8D7A6">
      <w:start w:val="1"/>
      <w:numFmt w:val="decimal"/>
      <w:lvlText w:val="[%1]"/>
      <w:lvlJc w:val="left"/>
      <w:pPr>
        <w:ind w:left="46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86783894">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E06E69A4">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1D7219D6">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82DA5E86">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C7B867C0">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9502FFB4">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619E5EE2">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98382C9C">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27" w15:restartNumberingAfterBreak="0">
    <w:nsid w:val="3F141929"/>
    <w:multiLevelType w:val="hybridMultilevel"/>
    <w:tmpl w:val="E9723698"/>
    <w:lvl w:ilvl="0" w:tplc="D9CC08F2">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6C462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1F40FD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FA480A4">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1297EC">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7AA9B46">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A8843D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BDA5F48">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890C386">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3F474065"/>
    <w:multiLevelType w:val="hybridMultilevel"/>
    <w:tmpl w:val="33A6F104"/>
    <w:lvl w:ilvl="0" w:tplc="F05A3DC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924147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C983E7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D1E604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C026F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9C042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9E47A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C6A7386">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28188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3F5155B2"/>
    <w:multiLevelType w:val="multilevel"/>
    <w:tmpl w:val="B29447A6"/>
    <w:lvl w:ilvl="0">
      <w:start w:val="6"/>
      <w:numFmt w:val="decimal"/>
      <w:lvlText w:val="%1"/>
      <w:lvlJc w:val="left"/>
      <w:pPr>
        <w:ind w:left="360" w:hanging="360"/>
      </w:pPr>
      <w:rPr>
        <w:rFonts w:ascii="Calibri" w:hAnsi="Calibri" w:cs="Arial" w:hint="default"/>
        <w:b w:val="0"/>
        <w:sz w:val="22"/>
      </w:rPr>
    </w:lvl>
    <w:lvl w:ilvl="1">
      <w:start w:val="1"/>
      <w:numFmt w:val="decimal"/>
      <w:lvlText w:val="%1.%2"/>
      <w:lvlJc w:val="left"/>
      <w:pPr>
        <w:ind w:left="717" w:hanging="360"/>
      </w:pPr>
      <w:rPr>
        <w:rFonts w:ascii="Calibri" w:hAnsi="Calibri" w:cs="Arial" w:hint="default"/>
        <w:b w:val="0"/>
        <w:sz w:val="22"/>
      </w:rPr>
    </w:lvl>
    <w:lvl w:ilvl="2">
      <w:start w:val="1"/>
      <w:numFmt w:val="decimal"/>
      <w:lvlText w:val="%1.%2.%3"/>
      <w:lvlJc w:val="left"/>
      <w:pPr>
        <w:ind w:left="1434" w:hanging="720"/>
      </w:pPr>
      <w:rPr>
        <w:rFonts w:ascii="Calibri" w:hAnsi="Calibri" w:cs="Arial" w:hint="default"/>
        <w:b w:val="0"/>
        <w:sz w:val="22"/>
      </w:rPr>
    </w:lvl>
    <w:lvl w:ilvl="3">
      <w:start w:val="1"/>
      <w:numFmt w:val="decimal"/>
      <w:lvlText w:val="%1.%2.%3.%4"/>
      <w:lvlJc w:val="left"/>
      <w:pPr>
        <w:ind w:left="1791" w:hanging="720"/>
      </w:pPr>
      <w:rPr>
        <w:rFonts w:ascii="Calibri" w:hAnsi="Calibri" w:cs="Arial" w:hint="default"/>
        <w:b w:val="0"/>
        <w:sz w:val="22"/>
      </w:rPr>
    </w:lvl>
    <w:lvl w:ilvl="4">
      <w:start w:val="1"/>
      <w:numFmt w:val="decimal"/>
      <w:lvlText w:val="%1.%2.%3.%4.%5"/>
      <w:lvlJc w:val="left"/>
      <w:pPr>
        <w:ind w:left="2508" w:hanging="1080"/>
      </w:pPr>
      <w:rPr>
        <w:rFonts w:ascii="Calibri" w:hAnsi="Calibri" w:cs="Arial" w:hint="default"/>
        <w:b w:val="0"/>
        <w:sz w:val="22"/>
      </w:rPr>
    </w:lvl>
    <w:lvl w:ilvl="5">
      <w:start w:val="1"/>
      <w:numFmt w:val="decimal"/>
      <w:lvlText w:val="%1.%2.%3.%4.%5.%6"/>
      <w:lvlJc w:val="left"/>
      <w:pPr>
        <w:ind w:left="2865" w:hanging="1080"/>
      </w:pPr>
      <w:rPr>
        <w:rFonts w:ascii="Calibri" w:hAnsi="Calibri" w:cs="Arial" w:hint="default"/>
        <w:b w:val="0"/>
        <w:sz w:val="22"/>
      </w:rPr>
    </w:lvl>
    <w:lvl w:ilvl="6">
      <w:start w:val="1"/>
      <w:numFmt w:val="decimal"/>
      <w:lvlText w:val="%1.%2.%3.%4.%5.%6.%7"/>
      <w:lvlJc w:val="left"/>
      <w:pPr>
        <w:ind w:left="3582" w:hanging="1440"/>
      </w:pPr>
      <w:rPr>
        <w:rFonts w:ascii="Calibri" w:hAnsi="Calibri" w:cs="Arial" w:hint="default"/>
        <w:b w:val="0"/>
        <w:sz w:val="22"/>
      </w:rPr>
    </w:lvl>
    <w:lvl w:ilvl="7">
      <w:start w:val="1"/>
      <w:numFmt w:val="decimal"/>
      <w:lvlText w:val="%1.%2.%3.%4.%5.%6.%7.%8"/>
      <w:lvlJc w:val="left"/>
      <w:pPr>
        <w:ind w:left="3939" w:hanging="1440"/>
      </w:pPr>
      <w:rPr>
        <w:rFonts w:ascii="Calibri" w:hAnsi="Calibri" w:cs="Arial" w:hint="default"/>
        <w:b w:val="0"/>
        <w:sz w:val="22"/>
      </w:rPr>
    </w:lvl>
    <w:lvl w:ilvl="8">
      <w:start w:val="1"/>
      <w:numFmt w:val="decimal"/>
      <w:lvlText w:val="%1.%2.%3.%4.%5.%6.%7.%8.%9"/>
      <w:lvlJc w:val="left"/>
      <w:pPr>
        <w:ind w:left="4296" w:hanging="1440"/>
      </w:pPr>
      <w:rPr>
        <w:rFonts w:ascii="Calibri" w:hAnsi="Calibri" w:cs="Arial" w:hint="default"/>
        <w:b w:val="0"/>
        <w:sz w:val="22"/>
      </w:rPr>
    </w:lvl>
  </w:abstractNum>
  <w:abstractNum w:abstractNumId="30" w15:restartNumberingAfterBreak="0">
    <w:nsid w:val="40FE122E"/>
    <w:multiLevelType w:val="hybridMultilevel"/>
    <w:tmpl w:val="2CDE9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807420"/>
    <w:multiLevelType w:val="hybridMultilevel"/>
    <w:tmpl w:val="6FA6CF6A"/>
    <w:lvl w:ilvl="0" w:tplc="04090019">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4310716C"/>
    <w:multiLevelType w:val="multilevel"/>
    <w:tmpl w:val="198084B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0D75A8"/>
    <w:multiLevelType w:val="hybridMultilevel"/>
    <w:tmpl w:val="7A1ACEB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4" w15:restartNumberingAfterBreak="0">
    <w:nsid w:val="47473103"/>
    <w:multiLevelType w:val="hybridMultilevel"/>
    <w:tmpl w:val="FC282908"/>
    <w:lvl w:ilvl="0" w:tplc="04090001">
      <w:start w:val="1"/>
      <w:numFmt w:val="bullet"/>
      <w:lvlText w:val=""/>
      <w:lvlJc w:val="left"/>
      <w:pPr>
        <w:ind w:left="1113" w:hanging="360"/>
      </w:pPr>
      <w:rPr>
        <w:rFonts w:ascii="Symbol" w:hAnsi="Symbol"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35" w15:restartNumberingAfterBreak="0">
    <w:nsid w:val="4A706E2D"/>
    <w:multiLevelType w:val="hybridMultilevel"/>
    <w:tmpl w:val="F38497CA"/>
    <w:lvl w:ilvl="0" w:tplc="0409000F">
      <w:start w:val="1"/>
      <w:numFmt w:val="decimal"/>
      <w:lvlText w:val="%1."/>
      <w:lvlJc w:val="left"/>
      <w:pPr>
        <w:ind w:left="45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DD18C1"/>
    <w:multiLevelType w:val="multilevel"/>
    <w:tmpl w:val="D31449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F4C5E1D"/>
    <w:multiLevelType w:val="hybridMultilevel"/>
    <w:tmpl w:val="467A286A"/>
    <w:lvl w:ilvl="0" w:tplc="4C4C6F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917696"/>
    <w:multiLevelType w:val="hybridMultilevel"/>
    <w:tmpl w:val="6C32113A"/>
    <w:lvl w:ilvl="0" w:tplc="433CA43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372505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C623B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E8E915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24816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AF8B3B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63E0E7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F62ED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5FE1D3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55B41EFC"/>
    <w:multiLevelType w:val="multilevel"/>
    <w:tmpl w:val="8F74CBCA"/>
    <w:lvl w:ilvl="0">
      <w:start w:val="1"/>
      <w:numFmt w:val="decimal"/>
      <w:lvlText w:val="%1."/>
      <w:lvlJc w:val="left"/>
      <w:pPr>
        <w:ind w:left="840" w:hanging="360"/>
      </w:pPr>
    </w:lvl>
    <w:lvl w:ilvl="1">
      <w:start w:val="2"/>
      <w:numFmt w:val="decimal"/>
      <w:isLgl/>
      <w:lvlText w:val="%1.%2"/>
      <w:lvlJc w:val="left"/>
      <w:pPr>
        <w:ind w:left="1005" w:hanging="525"/>
      </w:pPr>
      <w:rPr>
        <w:rFonts w:hint="default"/>
        <w:sz w:val="22"/>
      </w:rPr>
    </w:lvl>
    <w:lvl w:ilvl="2">
      <w:start w:val="1"/>
      <w:numFmt w:val="decimal"/>
      <w:isLgl/>
      <w:lvlText w:val="%1.%2.%3"/>
      <w:lvlJc w:val="left"/>
      <w:pPr>
        <w:ind w:left="1200" w:hanging="720"/>
      </w:pPr>
      <w:rPr>
        <w:rFonts w:hint="default"/>
        <w:sz w:val="22"/>
      </w:rPr>
    </w:lvl>
    <w:lvl w:ilvl="3">
      <w:start w:val="1"/>
      <w:numFmt w:val="decimal"/>
      <w:isLgl/>
      <w:lvlText w:val="%1.%2.%3.%4"/>
      <w:lvlJc w:val="left"/>
      <w:pPr>
        <w:ind w:left="1200" w:hanging="720"/>
      </w:pPr>
      <w:rPr>
        <w:rFonts w:hint="default"/>
        <w:sz w:val="22"/>
      </w:rPr>
    </w:lvl>
    <w:lvl w:ilvl="4">
      <w:start w:val="1"/>
      <w:numFmt w:val="decimal"/>
      <w:isLgl/>
      <w:lvlText w:val="%1.%2.%3.%4.%5"/>
      <w:lvlJc w:val="left"/>
      <w:pPr>
        <w:ind w:left="1200" w:hanging="720"/>
      </w:pPr>
      <w:rPr>
        <w:rFonts w:hint="default"/>
        <w:sz w:val="22"/>
      </w:rPr>
    </w:lvl>
    <w:lvl w:ilvl="5">
      <w:start w:val="1"/>
      <w:numFmt w:val="decimal"/>
      <w:isLgl/>
      <w:lvlText w:val="%1.%2.%3.%4.%5.%6"/>
      <w:lvlJc w:val="left"/>
      <w:pPr>
        <w:ind w:left="1560" w:hanging="1080"/>
      </w:pPr>
      <w:rPr>
        <w:rFonts w:hint="default"/>
        <w:sz w:val="22"/>
      </w:rPr>
    </w:lvl>
    <w:lvl w:ilvl="6">
      <w:start w:val="1"/>
      <w:numFmt w:val="decimal"/>
      <w:isLgl/>
      <w:lvlText w:val="%1.%2.%3.%4.%5.%6.%7"/>
      <w:lvlJc w:val="left"/>
      <w:pPr>
        <w:ind w:left="1560" w:hanging="1080"/>
      </w:pPr>
      <w:rPr>
        <w:rFonts w:hint="default"/>
        <w:sz w:val="22"/>
      </w:rPr>
    </w:lvl>
    <w:lvl w:ilvl="7">
      <w:start w:val="1"/>
      <w:numFmt w:val="decimal"/>
      <w:isLgl/>
      <w:lvlText w:val="%1.%2.%3.%4.%5.%6.%7.%8"/>
      <w:lvlJc w:val="left"/>
      <w:pPr>
        <w:ind w:left="1920" w:hanging="1440"/>
      </w:pPr>
      <w:rPr>
        <w:rFonts w:hint="default"/>
        <w:sz w:val="22"/>
      </w:rPr>
    </w:lvl>
    <w:lvl w:ilvl="8">
      <w:start w:val="1"/>
      <w:numFmt w:val="decimal"/>
      <w:isLgl/>
      <w:lvlText w:val="%1.%2.%3.%4.%5.%6.%7.%8.%9"/>
      <w:lvlJc w:val="left"/>
      <w:pPr>
        <w:ind w:left="1920" w:hanging="1440"/>
      </w:pPr>
      <w:rPr>
        <w:rFonts w:hint="default"/>
        <w:sz w:val="22"/>
      </w:rPr>
    </w:lvl>
  </w:abstractNum>
  <w:abstractNum w:abstractNumId="40" w15:restartNumberingAfterBreak="0">
    <w:nsid w:val="561E77B6"/>
    <w:multiLevelType w:val="hybridMultilevel"/>
    <w:tmpl w:val="9B4C610E"/>
    <w:lvl w:ilvl="0" w:tplc="BA0E48B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60601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AB2137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EA82E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7AD52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652562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7AF82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2DE342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EEC142">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58102F9A"/>
    <w:multiLevelType w:val="hybridMultilevel"/>
    <w:tmpl w:val="B52A9960"/>
    <w:lvl w:ilvl="0" w:tplc="7066675E">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BD62EE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A5614F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688FE62">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6EEF88">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ABC746A">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B9CE0E2">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5E32A4">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404450A">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5BF20A82"/>
    <w:multiLevelType w:val="hybridMultilevel"/>
    <w:tmpl w:val="1FC66C9A"/>
    <w:lvl w:ilvl="0" w:tplc="BFEE9E46">
      <w:start w:val="1"/>
      <w:numFmt w:val="decimal"/>
      <w:lvlText w:val="%1."/>
      <w:lvlJc w:val="left"/>
      <w:pPr>
        <w:ind w:left="989" w:hanging="360"/>
      </w:pPr>
      <w:rPr>
        <w:rFonts w:ascii="Times New Roman" w:eastAsiaTheme="minorEastAsia" w:hAnsi="Times New Roman" w:cs="Times New Roman"/>
      </w:rPr>
    </w:lvl>
    <w:lvl w:ilvl="1" w:tplc="04090019" w:tentative="1">
      <w:start w:val="1"/>
      <w:numFmt w:val="lowerLetter"/>
      <w:lvlText w:val="%2."/>
      <w:lvlJc w:val="left"/>
      <w:pPr>
        <w:ind w:left="1979" w:hanging="360"/>
      </w:pPr>
    </w:lvl>
    <w:lvl w:ilvl="2" w:tplc="0409001B" w:tentative="1">
      <w:start w:val="1"/>
      <w:numFmt w:val="lowerRoman"/>
      <w:lvlText w:val="%3."/>
      <w:lvlJc w:val="right"/>
      <w:pPr>
        <w:ind w:left="2699" w:hanging="180"/>
      </w:pPr>
    </w:lvl>
    <w:lvl w:ilvl="3" w:tplc="0409000F" w:tentative="1">
      <w:start w:val="1"/>
      <w:numFmt w:val="decimal"/>
      <w:lvlText w:val="%4."/>
      <w:lvlJc w:val="left"/>
      <w:pPr>
        <w:ind w:left="3419" w:hanging="360"/>
      </w:pPr>
    </w:lvl>
    <w:lvl w:ilvl="4" w:tplc="04090019" w:tentative="1">
      <w:start w:val="1"/>
      <w:numFmt w:val="lowerLetter"/>
      <w:lvlText w:val="%5."/>
      <w:lvlJc w:val="left"/>
      <w:pPr>
        <w:ind w:left="4139" w:hanging="360"/>
      </w:pPr>
    </w:lvl>
    <w:lvl w:ilvl="5" w:tplc="0409001B" w:tentative="1">
      <w:start w:val="1"/>
      <w:numFmt w:val="lowerRoman"/>
      <w:lvlText w:val="%6."/>
      <w:lvlJc w:val="right"/>
      <w:pPr>
        <w:ind w:left="4859" w:hanging="180"/>
      </w:pPr>
    </w:lvl>
    <w:lvl w:ilvl="6" w:tplc="0409000F" w:tentative="1">
      <w:start w:val="1"/>
      <w:numFmt w:val="decimal"/>
      <w:lvlText w:val="%7."/>
      <w:lvlJc w:val="left"/>
      <w:pPr>
        <w:ind w:left="5579" w:hanging="360"/>
      </w:pPr>
    </w:lvl>
    <w:lvl w:ilvl="7" w:tplc="04090019" w:tentative="1">
      <w:start w:val="1"/>
      <w:numFmt w:val="lowerLetter"/>
      <w:lvlText w:val="%8."/>
      <w:lvlJc w:val="left"/>
      <w:pPr>
        <w:ind w:left="6299" w:hanging="360"/>
      </w:pPr>
    </w:lvl>
    <w:lvl w:ilvl="8" w:tplc="0409001B" w:tentative="1">
      <w:start w:val="1"/>
      <w:numFmt w:val="lowerRoman"/>
      <w:lvlText w:val="%9."/>
      <w:lvlJc w:val="right"/>
      <w:pPr>
        <w:ind w:left="7019" w:hanging="180"/>
      </w:pPr>
    </w:lvl>
  </w:abstractNum>
  <w:abstractNum w:abstractNumId="43" w15:restartNumberingAfterBreak="0">
    <w:nsid w:val="5D37456E"/>
    <w:multiLevelType w:val="hybridMultilevel"/>
    <w:tmpl w:val="A1D01C4C"/>
    <w:lvl w:ilvl="0" w:tplc="E4E24ABE">
      <w:start w:val="5"/>
      <w:numFmt w:val="decimal"/>
      <w:lvlText w:val="%1."/>
      <w:lvlJc w:val="left"/>
      <w:pPr>
        <w:ind w:left="1545"/>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E1A88598">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89702FC0">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6184A28A">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F9F26A92">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E9C611C6">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5B4AAE3A">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829E8922">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57EA0196">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44" w15:restartNumberingAfterBreak="0">
    <w:nsid w:val="5DF375EC"/>
    <w:multiLevelType w:val="multilevel"/>
    <w:tmpl w:val="59546586"/>
    <w:lvl w:ilvl="0">
      <w:start w:val="3"/>
      <w:numFmt w:val="decimal"/>
      <w:lvlText w:val="%1"/>
      <w:lvlJc w:val="left"/>
      <w:pPr>
        <w:ind w:left="360" w:hanging="360"/>
      </w:pPr>
      <w:rPr>
        <w:rFonts w:eastAsiaTheme="minorEastAsia" w:hint="default"/>
        <w:color w:val="000000"/>
      </w:rPr>
    </w:lvl>
    <w:lvl w:ilvl="1">
      <w:start w:val="2"/>
      <w:numFmt w:val="decimal"/>
      <w:lvlText w:val="%1.%2"/>
      <w:lvlJc w:val="left"/>
      <w:pPr>
        <w:ind w:left="1080" w:hanging="360"/>
      </w:pPr>
      <w:rPr>
        <w:rFonts w:eastAsiaTheme="minorEastAsia" w:hint="default"/>
        <w:color w:val="000000"/>
      </w:rPr>
    </w:lvl>
    <w:lvl w:ilvl="2">
      <w:start w:val="1"/>
      <w:numFmt w:val="decimal"/>
      <w:lvlText w:val="%1.%2.%3"/>
      <w:lvlJc w:val="left"/>
      <w:pPr>
        <w:ind w:left="2160" w:hanging="720"/>
      </w:pPr>
      <w:rPr>
        <w:rFonts w:eastAsiaTheme="minorEastAsia" w:hint="default"/>
        <w:color w:val="000000"/>
      </w:rPr>
    </w:lvl>
    <w:lvl w:ilvl="3">
      <w:start w:val="1"/>
      <w:numFmt w:val="decimal"/>
      <w:lvlText w:val="%1.%2.%3.%4"/>
      <w:lvlJc w:val="left"/>
      <w:pPr>
        <w:ind w:left="2880" w:hanging="720"/>
      </w:pPr>
      <w:rPr>
        <w:rFonts w:eastAsiaTheme="minorEastAsia" w:hint="default"/>
        <w:color w:val="000000"/>
      </w:rPr>
    </w:lvl>
    <w:lvl w:ilvl="4">
      <w:start w:val="1"/>
      <w:numFmt w:val="decimal"/>
      <w:lvlText w:val="%1.%2.%3.%4.%5"/>
      <w:lvlJc w:val="left"/>
      <w:pPr>
        <w:ind w:left="3960" w:hanging="1080"/>
      </w:pPr>
      <w:rPr>
        <w:rFonts w:eastAsiaTheme="minorEastAsia" w:hint="default"/>
        <w:color w:val="000000"/>
      </w:rPr>
    </w:lvl>
    <w:lvl w:ilvl="5">
      <w:start w:val="1"/>
      <w:numFmt w:val="decimal"/>
      <w:lvlText w:val="%1.%2.%3.%4.%5.%6"/>
      <w:lvlJc w:val="left"/>
      <w:pPr>
        <w:ind w:left="4680" w:hanging="1080"/>
      </w:pPr>
      <w:rPr>
        <w:rFonts w:eastAsiaTheme="minorEastAsia" w:hint="default"/>
        <w:color w:val="000000"/>
      </w:rPr>
    </w:lvl>
    <w:lvl w:ilvl="6">
      <w:start w:val="1"/>
      <w:numFmt w:val="decimal"/>
      <w:lvlText w:val="%1.%2.%3.%4.%5.%6.%7"/>
      <w:lvlJc w:val="left"/>
      <w:pPr>
        <w:ind w:left="5760" w:hanging="1440"/>
      </w:pPr>
      <w:rPr>
        <w:rFonts w:eastAsiaTheme="minorEastAsia" w:hint="default"/>
        <w:color w:val="000000"/>
      </w:rPr>
    </w:lvl>
    <w:lvl w:ilvl="7">
      <w:start w:val="1"/>
      <w:numFmt w:val="decimal"/>
      <w:lvlText w:val="%1.%2.%3.%4.%5.%6.%7.%8"/>
      <w:lvlJc w:val="left"/>
      <w:pPr>
        <w:ind w:left="6480" w:hanging="1440"/>
      </w:pPr>
      <w:rPr>
        <w:rFonts w:eastAsiaTheme="minorEastAsia" w:hint="default"/>
        <w:color w:val="000000"/>
      </w:rPr>
    </w:lvl>
    <w:lvl w:ilvl="8">
      <w:start w:val="1"/>
      <w:numFmt w:val="decimal"/>
      <w:lvlText w:val="%1.%2.%3.%4.%5.%6.%7.%8.%9"/>
      <w:lvlJc w:val="left"/>
      <w:pPr>
        <w:ind w:left="7560" w:hanging="1800"/>
      </w:pPr>
      <w:rPr>
        <w:rFonts w:eastAsiaTheme="minorEastAsia" w:hint="default"/>
        <w:color w:val="000000"/>
      </w:rPr>
    </w:lvl>
  </w:abstractNum>
  <w:abstractNum w:abstractNumId="45" w15:restartNumberingAfterBreak="0">
    <w:nsid w:val="5F714989"/>
    <w:multiLevelType w:val="multilevel"/>
    <w:tmpl w:val="8F74CBCA"/>
    <w:lvl w:ilvl="0">
      <w:start w:val="1"/>
      <w:numFmt w:val="decimal"/>
      <w:lvlText w:val="%1."/>
      <w:lvlJc w:val="left"/>
      <w:pPr>
        <w:ind w:left="913" w:hanging="360"/>
      </w:pPr>
    </w:lvl>
    <w:lvl w:ilvl="1">
      <w:start w:val="2"/>
      <w:numFmt w:val="decimal"/>
      <w:isLgl/>
      <w:lvlText w:val="%1.%2"/>
      <w:lvlJc w:val="left"/>
      <w:pPr>
        <w:ind w:left="1078" w:hanging="525"/>
      </w:pPr>
      <w:rPr>
        <w:rFonts w:hint="default"/>
        <w:sz w:val="22"/>
      </w:rPr>
    </w:lvl>
    <w:lvl w:ilvl="2">
      <w:start w:val="1"/>
      <w:numFmt w:val="decimal"/>
      <w:isLgl/>
      <w:lvlText w:val="%1.%2.%3"/>
      <w:lvlJc w:val="left"/>
      <w:pPr>
        <w:ind w:left="1273" w:hanging="720"/>
      </w:pPr>
      <w:rPr>
        <w:rFonts w:hint="default"/>
        <w:sz w:val="22"/>
      </w:rPr>
    </w:lvl>
    <w:lvl w:ilvl="3">
      <w:start w:val="1"/>
      <w:numFmt w:val="decimal"/>
      <w:isLgl/>
      <w:lvlText w:val="%1.%2.%3.%4"/>
      <w:lvlJc w:val="left"/>
      <w:pPr>
        <w:ind w:left="1273" w:hanging="720"/>
      </w:pPr>
      <w:rPr>
        <w:rFonts w:hint="default"/>
        <w:sz w:val="22"/>
      </w:rPr>
    </w:lvl>
    <w:lvl w:ilvl="4">
      <w:start w:val="1"/>
      <w:numFmt w:val="decimal"/>
      <w:isLgl/>
      <w:lvlText w:val="%1.%2.%3.%4.%5"/>
      <w:lvlJc w:val="left"/>
      <w:pPr>
        <w:ind w:left="1273" w:hanging="720"/>
      </w:pPr>
      <w:rPr>
        <w:rFonts w:hint="default"/>
        <w:sz w:val="22"/>
      </w:rPr>
    </w:lvl>
    <w:lvl w:ilvl="5">
      <w:start w:val="1"/>
      <w:numFmt w:val="decimal"/>
      <w:isLgl/>
      <w:lvlText w:val="%1.%2.%3.%4.%5.%6"/>
      <w:lvlJc w:val="left"/>
      <w:pPr>
        <w:ind w:left="1633" w:hanging="1080"/>
      </w:pPr>
      <w:rPr>
        <w:rFonts w:hint="default"/>
        <w:sz w:val="22"/>
      </w:rPr>
    </w:lvl>
    <w:lvl w:ilvl="6">
      <w:start w:val="1"/>
      <w:numFmt w:val="decimal"/>
      <w:isLgl/>
      <w:lvlText w:val="%1.%2.%3.%4.%5.%6.%7"/>
      <w:lvlJc w:val="left"/>
      <w:pPr>
        <w:ind w:left="1633" w:hanging="1080"/>
      </w:pPr>
      <w:rPr>
        <w:rFonts w:hint="default"/>
        <w:sz w:val="22"/>
      </w:rPr>
    </w:lvl>
    <w:lvl w:ilvl="7">
      <w:start w:val="1"/>
      <w:numFmt w:val="decimal"/>
      <w:isLgl/>
      <w:lvlText w:val="%1.%2.%3.%4.%5.%6.%7.%8"/>
      <w:lvlJc w:val="left"/>
      <w:pPr>
        <w:ind w:left="1993" w:hanging="1440"/>
      </w:pPr>
      <w:rPr>
        <w:rFonts w:hint="default"/>
        <w:sz w:val="22"/>
      </w:rPr>
    </w:lvl>
    <w:lvl w:ilvl="8">
      <w:start w:val="1"/>
      <w:numFmt w:val="decimal"/>
      <w:isLgl/>
      <w:lvlText w:val="%1.%2.%3.%4.%5.%6.%7.%8.%9"/>
      <w:lvlJc w:val="left"/>
      <w:pPr>
        <w:ind w:left="1993" w:hanging="1440"/>
      </w:pPr>
      <w:rPr>
        <w:rFonts w:hint="default"/>
        <w:sz w:val="22"/>
      </w:rPr>
    </w:lvl>
  </w:abstractNum>
  <w:abstractNum w:abstractNumId="46" w15:restartNumberingAfterBreak="0">
    <w:nsid w:val="6412496D"/>
    <w:multiLevelType w:val="hybridMultilevel"/>
    <w:tmpl w:val="7014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7B4EF4"/>
    <w:multiLevelType w:val="hybridMultilevel"/>
    <w:tmpl w:val="4A588906"/>
    <w:lvl w:ilvl="0" w:tplc="32B014EC">
      <w:start w:val="21"/>
      <w:numFmt w:val="decimal"/>
      <w:lvlText w:val="%1."/>
      <w:lvlJc w:val="left"/>
      <w:pPr>
        <w:ind w:left="4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E16BADE">
      <w:start w:val="1"/>
      <w:numFmt w:val="bullet"/>
      <w:lvlText w:val="•"/>
      <w:lvlJc w:val="left"/>
      <w:pPr>
        <w:ind w:left="6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4849D7C">
      <w:start w:val="1"/>
      <w:numFmt w:val="bullet"/>
      <w:lvlText w:val="▪"/>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41EBE18">
      <w:start w:val="1"/>
      <w:numFmt w:val="bullet"/>
      <w:lvlText w:val="•"/>
      <w:lvlJc w:val="left"/>
      <w:pPr>
        <w:ind w:left="22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6B22134">
      <w:start w:val="1"/>
      <w:numFmt w:val="bullet"/>
      <w:lvlText w:val="o"/>
      <w:lvlJc w:val="left"/>
      <w:pPr>
        <w:ind w:left="29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0304788">
      <w:start w:val="1"/>
      <w:numFmt w:val="bullet"/>
      <w:lvlText w:val="▪"/>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82E30CC">
      <w:start w:val="1"/>
      <w:numFmt w:val="bullet"/>
      <w:lvlText w:val="•"/>
      <w:lvlJc w:val="left"/>
      <w:pPr>
        <w:ind w:left="4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709208">
      <w:start w:val="1"/>
      <w:numFmt w:val="bullet"/>
      <w:lvlText w:val="o"/>
      <w:lvlJc w:val="left"/>
      <w:pPr>
        <w:ind w:left="51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40017DC">
      <w:start w:val="1"/>
      <w:numFmt w:val="bullet"/>
      <w:lvlText w:val="▪"/>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679046A5"/>
    <w:multiLevelType w:val="multilevel"/>
    <w:tmpl w:val="F8A45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3B13F9"/>
    <w:multiLevelType w:val="hybridMultilevel"/>
    <w:tmpl w:val="C05074AC"/>
    <w:lvl w:ilvl="0" w:tplc="0952C8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BF71EBD"/>
    <w:multiLevelType w:val="hybridMultilevel"/>
    <w:tmpl w:val="041C06E6"/>
    <w:lvl w:ilvl="0" w:tplc="EAA694B0">
      <w:start w:val="1"/>
      <w:numFmt w:val="bullet"/>
      <w:lvlText w:val="•"/>
      <w:lvlJc w:val="left"/>
      <w:pPr>
        <w:ind w:left="11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7C69772">
      <w:start w:val="1"/>
      <w:numFmt w:val="bullet"/>
      <w:lvlText w:val="o"/>
      <w:lvlJc w:val="left"/>
      <w:pPr>
        <w:ind w:left="17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F41F12">
      <w:start w:val="1"/>
      <w:numFmt w:val="bullet"/>
      <w:lvlText w:val="▪"/>
      <w:lvlJc w:val="left"/>
      <w:pPr>
        <w:ind w:left="24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3929020">
      <w:start w:val="1"/>
      <w:numFmt w:val="bullet"/>
      <w:lvlText w:val="•"/>
      <w:lvlJc w:val="left"/>
      <w:pPr>
        <w:ind w:left="31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B2E5948">
      <w:start w:val="1"/>
      <w:numFmt w:val="bullet"/>
      <w:lvlText w:val="o"/>
      <w:lvlJc w:val="left"/>
      <w:pPr>
        <w:ind w:left="38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C14D5C8">
      <w:start w:val="1"/>
      <w:numFmt w:val="bullet"/>
      <w:lvlText w:val="▪"/>
      <w:lvlJc w:val="left"/>
      <w:pPr>
        <w:ind w:left="46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D888C46">
      <w:start w:val="1"/>
      <w:numFmt w:val="bullet"/>
      <w:lvlText w:val="•"/>
      <w:lvlJc w:val="left"/>
      <w:pPr>
        <w:ind w:left="53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F2A174">
      <w:start w:val="1"/>
      <w:numFmt w:val="bullet"/>
      <w:lvlText w:val="o"/>
      <w:lvlJc w:val="left"/>
      <w:pPr>
        <w:ind w:left="60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7465E2C">
      <w:start w:val="1"/>
      <w:numFmt w:val="bullet"/>
      <w:lvlText w:val="▪"/>
      <w:lvlJc w:val="left"/>
      <w:pPr>
        <w:ind w:left="67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6FBE12C5"/>
    <w:multiLevelType w:val="hybridMultilevel"/>
    <w:tmpl w:val="51E8A0E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52" w15:restartNumberingAfterBreak="0">
    <w:nsid w:val="72A044E4"/>
    <w:multiLevelType w:val="multilevel"/>
    <w:tmpl w:val="226C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50501BB"/>
    <w:multiLevelType w:val="hybridMultilevel"/>
    <w:tmpl w:val="1ED41188"/>
    <w:lvl w:ilvl="0" w:tplc="CEAE7426">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BD8274C">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C625EBE">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421EA6">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5E7E42">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76880E2">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E508DDC">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1209FA4">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E89102">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758B18C0"/>
    <w:multiLevelType w:val="hybridMultilevel"/>
    <w:tmpl w:val="59629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A46D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62F3381"/>
    <w:multiLevelType w:val="multilevel"/>
    <w:tmpl w:val="255CAB5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8F178F3"/>
    <w:multiLevelType w:val="multilevel"/>
    <w:tmpl w:val="CAAEFD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C3A1D5D"/>
    <w:multiLevelType w:val="hybridMultilevel"/>
    <w:tmpl w:val="85E4084E"/>
    <w:lvl w:ilvl="0" w:tplc="018CD96E">
      <w:start w:val="20"/>
      <w:numFmt w:val="decimal"/>
      <w:lvlText w:val="%1)"/>
      <w:lvlJc w:val="left"/>
      <w:pPr>
        <w:ind w:left="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9C4FB82">
      <w:start w:val="1"/>
      <w:numFmt w:val="lowerLetter"/>
      <w:lvlText w:val="%2"/>
      <w:lvlJc w:val="left"/>
      <w:pPr>
        <w:ind w:left="11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DC8B8E2">
      <w:start w:val="1"/>
      <w:numFmt w:val="lowerRoman"/>
      <w:lvlText w:val="%3"/>
      <w:lvlJc w:val="left"/>
      <w:pPr>
        <w:ind w:left="19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E921E8E">
      <w:start w:val="1"/>
      <w:numFmt w:val="decimal"/>
      <w:lvlText w:val="%4"/>
      <w:lvlJc w:val="left"/>
      <w:pPr>
        <w:ind w:left="26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63EE450">
      <w:start w:val="1"/>
      <w:numFmt w:val="lowerLetter"/>
      <w:lvlText w:val="%5"/>
      <w:lvlJc w:val="left"/>
      <w:pPr>
        <w:ind w:left="33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35E0628">
      <w:start w:val="1"/>
      <w:numFmt w:val="lowerRoman"/>
      <w:lvlText w:val="%6"/>
      <w:lvlJc w:val="left"/>
      <w:pPr>
        <w:ind w:left="40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F0474CA">
      <w:start w:val="1"/>
      <w:numFmt w:val="decimal"/>
      <w:lvlText w:val="%7"/>
      <w:lvlJc w:val="left"/>
      <w:pPr>
        <w:ind w:left="47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40EC1EA">
      <w:start w:val="1"/>
      <w:numFmt w:val="lowerLetter"/>
      <w:lvlText w:val="%8"/>
      <w:lvlJc w:val="left"/>
      <w:pPr>
        <w:ind w:left="55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91C25CE">
      <w:start w:val="1"/>
      <w:numFmt w:val="lowerRoman"/>
      <w:lvlText w:val="%9"/>
      <w:lvlJc w:val="left"/>
      <w:pPr>
        <w:ind w:left="62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50"/>
  </w:num>
  <w:num w:numId="2">
    <w:abstractNumId w:val="4"/>
  </w:num>
  <w:num w:numId="3">
    <w:abstractNumId w:val="5"/>
  </w:num>
  <w:num w:numId="4">
    <w:abstractNumId w:val="24"/>
  </w:num>
  <w:num w:numId="5">
    <w:abstractNumId w:val="43"/>
  </w:num>
  <w:num w:numId="6">
    <w:abstractNumId w:val="7"/>
  </w:num>
  <w:num w:numId="7">
    <w:abstractNumId w:val="2"/>
  </w:num>
  <w:num w:numId="8">
    <w:abstractNumId w:val="53"/>
  </w:num>
  <w:num w:numId="9">
    <w:abstractNumId w:val="21"/>
  </w:num>
  <w:num w:numId="10">
    <w:abstractNumId w:val="1"/>
  </w:num>
  <w:num w:numId="11">
    <w:abstractNumId w:val="12"/>
  </w:num>
  <w:num w:numId="12">
    <w:abstractNumId w:val="11"/>
  </w:num>
  <w:num w:numId="13">
    <w:abstractNumId w:val="26"/>
  </w:num>
  <w:num w:numId="14">
    <w:abstractNumId w:val="40"/>
  </w:num>
  <w:num w:numId="15">
    <w:abstractNumId w:val="28"/>
  </w:num>
  <w:num w:numId="16">
    <w:abstractNumId w:val="41"/>
  </w:num>
  <w:num w:numId="17">
    <w:abstractNumId w:val="58"/>
  </w:num>
  <w:num w:numId="18">
    <w:abstractNumId w:val="38"/>
  </w:num>
  <w:num w:numId="19">
    <w:abstractNumId w:val="27"/>
  </w:num>
  <w:num w:numId="20">
    <w:abstractNumId w:val="20"/>
  </w:num>
  <w:num w:numId="21">
    <w:abstractNumId w:val="16"/>
  </w:num>
  <w:num w:numId="22">
    <w:abstractNumId w:val="47"/>
  </w:num>
  <w:num w:numId="23">
    <w:abstractNumId w:val="18"/>
  </w:num>
  <w:num w:numId="24">
    <w:abstractNumId w:val="57"/>
  </w:num>
  <w:num w:numId="25">
    <w:abstractNumId w:val="37"/>
  </w:num>
  <w:num w:numId="26">
    <w:abstractNumId w:val="49"/>
  </w:num>
  <w:num w:numId="27">
    <w:abstractNumId w:val="42"/>
  </w:num>
  <w:num w:numId="28">
    <w:abstractNumId w:val="14"/>
  </w:num>
  <w:num w:numId="29">
    <w:abstractNumId w:val="45"/>
  </w:num>
  <w:num w:numId="30">
    <w:abstractNumId w:val="10"/>
  </w:num>
  <w:num w:numId="31">
    <w:abstractNumId w:val="52"/>
  </w:num>
  <w:num w:numId="32">
    <w:abstractNumId w:val="36"/>
  </w:num>
  <w:num w:numId="33">
    <w:abstractNumId w:val="36"/>
    <w:lvlOverride w:ilvl="1">
      <w:lvl w:ilvl="1">
        <w:numFmt w:val="lowerLetter"/>
        <w:lvlText w:val="%2."/>
        <w:lvlJc w:val="left"/>
      </w:lvl>
    </w:lvlOverride>
  </w:num>
  <w:num w:numId="34">
    <w:abstractNumId w:val="8"/>
    <w:lvlOverride w:ilvl="0">
      <w:lvl w:ilvl="0">
        <w:numFmt w:val="decimal"/>
        <w:lvlText w:val="%1."/>
        <w:lvlJc w:val="left"/>
      </w:lvl>
    </w:lvlOverride>
  </w:num>
  <w:num w:numId="35">
    <w:abstractNumId w:val="8"/>
    <w:lvlOverride w:ilvl="0">
      <w:lvl w:ilvl="0">
        <w:numFmt w:val="decimal"/>
        <w:lvlText w:val="%1."/>
        <w:lvlJc w:val="left"/>
      </w:lvl>
    </w:lvlOverride>
  </w:num>
  <w:num w:numId="36">
    <w:abstractNumId w:val="8"/>
    <w:lvlOverride w:ilvl="0">
      <w:lvl w:ilvl="0">
        <w:numFmt w:val="decimal"/>
        <w:lvlText w:val="%1."/>
        <w:lvlJc w:val="left"/>
      </w:lvl>
    </w:lvlOverride>
    <w:lvlOverride w:ilvl="1">
      <w:lvl w:ilvl="1">
        <w:numFmt w:val="lowerLetter"/>
        <w:lvlText w:val="%2."/>
        <w:lvlJc w:val="left"/>
      </w:lvl>
    </w:lvlOverride>
  </w:num>
  <w:num w:numId="37">
    <w:abstractNumId w:val="48"/>
  </w:num>
  <w:num w:numId="38">
    <w:abstractNumId w:val="9"/>
  </w:num>
  <w:num w:numId="39">
    <w:abstractNumId w:val="19"/>
  </w:num>
  <w:num w:numId="40">
    <w:abstractNumId w:val="19"/>
    <w:lvlOverride w:ilvl="1">
      <w:lvl w:ilvl="1">
        <w:numFmt w:val="lowerLetter"/>
        <w:lvlText w:val="%2."/>
        <w:lvlJc w:val="left"/>
      </w:lvl>
    </w:lvlOverride>
  </w:num>
  <w:num w:numId="41">
    <w:abstractNumId w:val="56"/>
    <w:lvlOverride w:ilvl="0">
      <w:lvl w:ilvl="0">
        <w:numFmt w:val="decimal"/>
        <w:lvlText w:val="%1."/>
        <w:lvlJc w:val="left"/>
      </w:lvl>
    </w:lvlOverride>
  </w:num>
  <w:num w:numId="42">
    <w:abstractNumId w:val="56"/>
    <w:lvlOverride w:ilvl="0">
      <w:lvl w:ilvl="0">
        <w:numFmt w:val="decimal"/>
        <w:lvlText w:val="%1."/>
        <w:lvlJc w:val="left"/>
      </w:lvl>
    </w:lvlOverride>
    <w:lvlOverride w:ilvl="1">
      <w:lvl w:ilvl="1">
        <w:numFmt w:val="lowerLetter"/>
        <w:lvlText w:val="%2."/>
        <w:lvlJc w:val="left"/>
      </w:lvl>
    </w:lvlOverride>
  </w:num>
  <w:num w:numId="43">
    <w:abstractNumId w:val="13"/>
    <w:lvlOverride w:ilvl="0">
      <w:lvl w:ilvl="0">
        <w:numFmt w:val="decimal"/>
        <w:lvlText w:val="%1."/>
        <w:lvlJc w:val="left"/>
      </w:lvl>
    </w:lvlOverride>
  </w:num>
  <w:num w:numId="44">
    <w:abstractNumId w:val="13"/>
    <w:lvlOverride w:ilvl="0">
      <w:lvl w:ilvl="0">
        <w:numFmt w:val="decimal"/>
        <w:lvlText w:val="%1."/>
        <w:lvlJc w:val="left"/>
      </w:lvl>
    </w:lvlOverride>
    <w:lvlOverride w:ilvl="1">
      <w:lvl w:ilvl="1">
        <w:numFmt w:val="lowerLetter"/>
        <w:lvlText w:val="%2."/>
        <w:lvlJc w:val="left"/>
      </w:lvl>
    </w:lvlOverride>
  </w:num>
  <w:num w:numId="45">
    <w:abstractNumId w:val="32"/>
    <w:lvlOverride w:ilvl="0">
      <w:lvl w:ilvl="0">
        <w:numFmt w:val="decimal"/>
        <w:lvlText w:val="%1."/>
        <w:lvlJc w:val="left"/>
      </w:lvl>
    </w:lvlOverride>
  </w:num>
  <w:num w:numId="46">
    <w:abstractNumId w:val="32"/>
    <w:lvlOverride w:ilvl="0">
      <w:lvl w:ilvl="0">
        <w:numFmt w:val="decimal"/>
        <w:lvlText w:val="%1."/>
        <w:lvlJc w:val="left"/>
      </w:lvl>
    </w:lvlOverride>
    <w:lvlOverride w:ilvl="1">
      <w:lvl w:ilvl="1">
        <w:numFmt w:val="lowerLetter"/>
        <w:lvlText w:val="%2."/>
        <w:lvlJc w:val="left"/>
      </w:lvl>
    </w:lvlOverride>
  </w:num>
  <w:num w:numId="47">
    <w:abstractNumId w:val="31"/>
  </w:num>
  <w:num w:numId="48">
    <w:abstractNumId w:val="39"/>
  </w:num>
  <w:num w:numId="49">
    <w:abstractNumId w:val="0"/>
  </w:num>
  <w:num w:numId="50">
    <w:abstractNumId w:val="51"/>
  </w:num>
  <w:num w:numId="51">
    <w:abstractNumId w:val="3"/>
  </w:num>
  <w:num w:numId="52">
    <w:abstractNumId w:val="46"/>
  </w:num>
  <w:num w:numId="53">
    <w:abstractNumId w:val="15"/>
  </w:num>
  <w:num w:numId="54">
    <w:abstractNumId w:val="30"/>
  </w:num>
  <w:num w:numId="55">
    <w:abstractNumId w:val="54"/>
  </w:num>
  <w:num w:numId="56">
    <w:abstractNumId w:val="17"/>
  </w:num>
  <w:num w:numId="57">
    <w:abstractNumId w:val="33"/>
  </w:num>
  <w:num w:numId="58">
    <w:abstractNumId w:val="22"/>
  </w:num>
  <w:num w:numId="59">
    <w:abstractNumId w:val="23"/>
  </w:num>
  <w:num w:numId="60">
    <w:abstractNumId w:val="44"/>
  </w:num>
  <w:num w:numId="61">
    <w:abstractNumId w:val="34"/>
  </w:num>
  <w:num w:numId="62">
    <w:abstractNumId w:val="6"/>
  </w:num>
  <w:num w:numId="63">
    <w:abstractNumId w:val="25"/>
  </w:num>
  <w:num w:numId="64">
    <w:abstractNumId w:val="29"/>
  </w:num>
  <w:num w:numId="65">
    <w:abstractNumId w:val="35"/>
  </w:num>
  <w:num w:numId="66">
    <w:abstractNumId w:val="55"/>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
    <w15:presenceInfo w15:providerId="None" w15:userId="adm"/>
  </w15:person>
  <w15:person w15:author="Ahmad Mnasra">
    <w15:presenceInfo w15:providerId="Windows Live" w15:userId="bba9152a397f7a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activeWritingStyle w:appName="MSWord" w:lang="en-GB" w:vendorID="64" w:dllVersion="0" w:nlCheck="1" w:checkStyle="0"/>
  <w:trackRevision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rUwNzU3tjA1s7S0NDVT0lEKTi0uzszPAykwNKgFAC6ApkAtAAAA"/>
  </w:docVars>
  <w:rsids>
    <w:rsidRoot w:val="00B66735"/>
    <w:rsid w:val="000005EB"/>
    <w:rsid w:val="0000541B"/>
    <w:rsid w:val="00006188"/>
    <w:rsid w:val="000164A3"/>
    <w:rsid w:val="00020B7C"/>
    <w:rsid w:val="000252B7"/>
    <w:rsid w:val="00026215"/>
    <w:rsid w:val="000306F2"/>
    <w:rsid w:val="00036734"/>
    <w:rsid w:val="00046EB9"/>
    <w:rsid w:val="00047688"/>
    <w:rsid w:val="00047E99"/>
    <w:rsid w:val="00050D60"/>
    <w:rsid w:val="00054274"/>
    <w:rsid w:val="00057275"/>
    <w:rsid w:val="00061B36"/>
    <w:rsid w:val="00067E1C"/>
    <w:rsid w:val="000806F0"/>
    <w:rsid w:val="00082A89"/>
    <w:rsid w:val="00084672"/>
    <w:rsid w:val="0009060E"/>
    <w:rsid w:val="00095B1A"/>
    <w:rsid w:val="000971D2"/>
    <w:rsid w:val="000A6C70"/>
    <w:rsid w:val="000B37EF"/>
    <w:rsid w:val="000B3E65"/>
    <w:rsid w:val="000C0BD0"/>
    <w:rsid w:val="000C0FB8"/>
    <w:rsid w:val="000C7264"/>
    <w:rsid w:val="000D259A"/>
    <w:rsid w:val="000D2FE1"/>
    <w:rsid w:val="000D4897"/>
    <w:rsid w:val="000D49A7"/>
    <w:rsid w:val="000D631C"/>
    <w:rsid w:val="000D675F"/>
    <w:rsid w:val="000D7821"/>
    <w:rsid w:val="000D7DF6"/>
    <w:rsid w:val="000D7EF2"/>
    <w:rsid w:val="000E194D"/>
    <w:rsid w:val="000E2E5C"/>
    <w:rsid w:val="000E3B89"/>
    <w:rsid w:val="000E5BF8"/>
    <w:rsid w:val="000F78A3"/>
    <w:rsid w:val="00101A7E"/>
    <w:rsid w:val="00103FDB"/>
    <w:rsid w:val="00124C4A"/>
    <w:rsid w:val="00133854"/>
    <w:rsid w:val="00140D95"/>
    <w:rsid w:val="0014420A"/>
    <w:rsid w:val="0014592F"/>
    <w:rsid w:val="00150147"/>
    <w:rsid w:val="001543B8"/>
    <w:rsid w:val="00156065"/>
    <w:rsid w:val="00162997"/>
    <w:rsid w:val="00174B03"/>
    <w:rsid w:val="00176255"/>
    <w:rsid w:val="00177B25"/>
    <w:rsid w:val="00184C94"/>
    <w:rsid w:val="001A0D1A"/>
    <w:rsid w:val="001A6058"/>
    <w:rsid w:val="001A7521"/>
    <w:rsid w:val="001B35DE"/>
    <w:rsid w:val="001C7BA9"/>
    <w:rsid w:val="001D2305"/>
    <w:rsid w:val="001D3A5F"/>
    <w:rsid w:val="001D71E4"/>
    <w:rsid w:val="001F1D5B"/>
    <w:rsid w:val="001F4E1A"/>
    <w:rsid w:val="001F79A6"/>
    <w:rsid w:val="00202362"/>
    <w:rsid w:val="00204A0F"/>
    <w:rsid w:val="00205D4D"/>
    <w:rsid w:val="00206689"/>
    <w:rsid w:val="00210C34"/>
    <w:rsid w:val="0021166C"/>
    <w:rsid w:val="00211D71"/>
    <w:rsid w:val="002125BD"/>
    <w:rsid w:val="00215A7B"/>
    <w:rsid w:val="00217258"/>
    <w:rsid w:val="002178D6"/>
    <w:rsid w:val="00224031"/>
    <w:rsid w:val="0022523F"/>
    <w:rsid w:val="00227CA2"/>
    <w:rsid w:val="00231F6F"/>
    <w:rsid w:val="00237839"/>
    <w:rsid w:val="002379B9"/>
    <w:rsid w:val="00245F87"/>
    <w:rsid w:val="00247332"/>
    <w:rsid w:val="00255F4D"/>
    <w:rsid w:val="00257A74"/>
    <w:rsid w:val="002603B0"/>
    <w:rsid w:val="00263032"/>
    <w:rsid w:val="00264EC9"/>
    <w:rsid w:val="0026509E"/>
    <w:rsid w:val="00271825"/>
    <w:rsid w:val="00272910"/>
    <w:rsid w:val="00272AC3"/>
    <w:rsid w:val="00274E7D"/>
    <w:rsid w:val="0027549F"/>
    <w:rsid w:val="00277531"/>
    <w:rsid w:val="0027799A"/>
    <w:rsid w:val="00277EE4"/>
    <w:rsid w:val="00282799"/>
    <w:rsid w:val="00294B64"/>
    <w:rsid w:val="00294ED7"/>
    <w:rsid w:val="002A6265"/>
    <w:rsid w:val="002B2C36"/>
    <w:rsid w:val="002B59A3"/>
    <w:rsid w:val="002C298F"/>
    <w:rsid w:val="002C4623"/>
    <w:rsid w:val="002C79F9"/>
    <w:rsid w:val="002D3FE9"/>
    <w:rsid w:val="002E0EDC"/>
    <w:rsid w:val="002E1607"/>
    <w:rsid w:val="002E4814"/>
    <w:rsid w:val="002F0445"/>
    <w:rsid w:val="002F48B1"/>
    <w:rsid w:val="002F7451"/>
    <w:rsid w:val="003019D4"/>
    <w:rsid w:val="00302818"/>
    <w:rsid w:val="003110B4"/>
    <w:rsid w:val="003235F1"/>
    <w:rsid w:val="0032379C"/>
    <w:rsid w:val="00326274"/>
    <w:rsid w:val="00327154"/>
    <w:rsid w:val="00330E9D"/>
    <w:rsid w:val="00334C57"/>
    <w:rsid w:val="003432A8"/>
    <w:rsid w:val="00346126"/>
    <w:rsid w:val="00346481"/>
    <w:rsid w:val="00346C86"/>
    <w:rsid w:val="00352849"/>
    <w:rsid w:val="0035759C"/>
    <w:rsid w:val="00357A3E"/>
    <w:rsid w:val="00364FDA"/>
    <w:rsid w:val="003711C1"/>
    <w:rsid w:val="00371F9A"/>
    <w:rsid w:val="003764C1"/>
    <w:rsid w:val="00377AF6"/>
    <w:rsid w:val="0038033F"/>
    <w:rsid w:val="00382996"/>
    <w:rsid w:val="003842EA"/>
    <w:rsid w:val="00391856"/>
    <w:rsid w:val="003957C2"/>
    <w:rsid w:val="00396AB7"/>
    <w:rsid w:val="003A0468"/>
    <w:rsid w:val="003A4CEA"/>
    <w:rsid w:val="003A5D05"/>
    <w:rsid w:val="003A7717"/>
    <w:rsid w:val="003B19B4"/>
    <w:rsid w:val="003B24AB"/>
    <w:rsid w:val="003B3BA5"/>
    <w:rsid w:val="003B63AB"/>
    <w:rsid w:val="003C412F"/>
    <w:rsid w:val="003C58AA"/>
    <w:rsid w:val="003D36FF"/>
    <w:rsid w:val="003E5150"/>
    <w:rsid w:val="003F0D0A"/>
    <w:rsid w:val="003F13FA"/>
    <w:rsid w:val="003F1D57"/>
    <w:rsid w:val="003F3565"/>
    <w:rsid w:val="003F5ADE"/>
    <w:rsid w:val="00401208"/>
    <w:rsid w:val="0040149E"/>
    <w:rsid w:val="00411C04"/>
    <w:rsid w:val="004141C4"/>
    <w:rsid w:val="0042507A"/>
    <w:rsid w:val="0043149D"/>
    <w:rsid w:val="00435B89"/>
    <w:rsid w:val="00440E61"/>
    <w:rsid w:val="0044336A"/>
    <w:rsid w:val="00443A79"/>
    <w:rsid w:val="00451D4C"/>
    <w:rsid w:val="00452529"/>
    <w:rsid w:val="00452D10"/>
    <w:rsid w:val="00453F35"/>
    <w:rsid w:val="00454661"/>
    <w:rsid w:val="00455203"/>
    <w:rsid w:val="00460B77"/>
    <w:rsid w:val="004625E3"/>
    <w:rsid w:val="004666D9"/>
    <w:rsid w:val="00467352"/>
    <w:rsid w:val="0047136F"/>
    <w:rsid w:val="004827B3"/>
    <w:rsid w:val="00483504"/>
    <w:rsid w:val="004835BD"/>
    <w:rsid w:val="004871BB"/>
    <w:rsid w:val="00487897"/>
    <w:rsid w:val="004902ED"/>
    <w:rsid w:val="00494BD3"/>
    <w:rsid w:val="00497BB8"/>
    <w:rsid w:val="004A40EF"/>
    <w:rsid w:val="004B2411"/>
    <w:rsid w:val="004B67C0"/>
    <w:rsid w:val="004C29F3"/>
    <w:rsid w:val="004C49E7"/>
    <w:rsid w:val="004C59B4"/>
    <w:rsid w:val="004C69BF"/>
    <w:rsid w:val="004E27B6"/>
    <w:rsid w:val="005012BA"/>
    <w:rsid w:val="00502F94"/>
    <w:rsid w:val="005030D3"/>
    <w:rsid w:val="00503D39"/>
    <w:rsid w:val="00505F27"/>
    <w:rsid w:val="00526FE8"/>
    <w:rsid w:val="00527DB3"/>
    <w:rsid w:val="00534916"/>
    <w:rsid w:val="00534CAA"/>
    <w:rsid w:val="0054741D"/>
    <w:rsid w:val="00547BEA"/>
    <w:rsid w:val="00556809"/>
    <w:rsid w:val="00560ACB"/>
    <w:rsid w:val="00560C36"/>
    <w:rsid w:val="00562149"/>
    <w:rsid w:val="00565660"/>
    <w:rsid w:val="00577C7E"/>
    <w:rsid w:val="00580857"/>
    <w:rsid w:val="00587B86"/>
    <w:rsid w:val="00587D86"/>
    <w:rsid w:val="005906AE"/>
    <w:rsid w:val="00594FB0"/>
    <w:rsid w:val="005A2CBC"/>
    <w:rsid w:val="005B5179"/>
    <w:rsid w:val="005B7018"/>
    <w:rsid w:val="005C1380"/>
    <w:rsid w:val="005C4437"/>
    <w:rsid w:val="005C47F2"/>
    <w:rsid w:val="005C6515"/>
    <w:rsid w:val="005C7BB9"/>
    <w:rsid w:val="005D0EFB"/>
    <w:rsid w:val="005D3A9D"/>
    <w:rsid w:val="005E18DC"/>
    <w:rsid w:val="005E7477"/>
    <w:rsid w:val="005F0722"/>
    <w:rsid w:val="005F324E"/>
    <w:rsid w:val="005F67F8"/>
    <w:rsid w:val="005F7136"/>
    <w:rsid w:val="0060089B"/>
    <w:rsid w:val="00601C31"/>
    <w:rsid w:val="006051AE"/>
    <w:rsid w:val="00610873"/>
    <w:rsid w:val="00614E82"/>
    <w:rsid w:val="00614EF0"/>
    <w:rsid w:val="006150A9"/>
    <w:rsid w:val="00615D15"/>
    <w:rsid w:val="00616D95"/>
    <w:rsid w:val="006227C4"/>
    <w:rsid w:val="00625A70"/>
    <w:rsid w:val="0062612D"/>
    <w:rsid w:val="00644025"/>
    <w:rsid w:val="00644172"/>
    <w:rsid w:val="0064466B"/>
    <w:rsid w:val="006539AC"/>
    <w:rsid w:val="00660E6B"/>
    <w:rsid w:val="00661EE0"/>
    <w:rsid w:val="00662731"/>
    <w:rsid w:val="00662770"/>
    <w:rsid w:val="0066487C"/>
    <w:rsid w:val="00664B83"/>
    <w:rsid w:val="00666326"/>
    <w:rsid w:val="00674828"/>
    <w:rsid w:val="006800C2"/>
    <w:rsid w:val="00685317"/>
    <w:rsid w:val="00685AB3"/>
    <w:rsid w:val="00690259"/>
    <w:rsid w:val="006A6A7D"/>
    <w:rsid w:val="006A78B1"/>
    <w:rsid w:val="006B09F2"/>
    <w:rsid w:val="006B2890"/>
    <w:rsid w:val="006B6350"/>
    <w:rsid w:val="006B732E"/>
    <w:rsid w:val="006C5A41"/>
    <w:rsid w:val="006D4EE3"/>
    <w:rsid w:val="006D6243"/>
    <w:rsid w:val="006E4597"/>
    <w:rsid w:val="006F185C"/>
    <w:rsid w:val="006F1CBF"/>
    <w:rsid w:val="006F1D19"/>
    <w:rsid w:val="006F7B2B"/>
    <w:rsid w:val="00702959"/>
    <w:rsid w:val="00704D00"/>
    <w:rsid w:val="00710845"/>
    <w:rsid w:val="007144D0"/>
    <w:rsid w:val="00715772"/>
    <w:rsid w:val="007256C6"/>
    <w:rsid w:val="00730371"/>
    <w:rsid w:val="00745915"/>
    <w:rsid w:val="007526F5"/>
    <w:rsid w:val="00755FCE"/>
    <w:rsid w:val="007600D0"/>
    <w:rsid w:val="00764B7F"/>
    <w:rsid w:val="00767BBF"/>
    <w:rsid w:val="007707F4"/>
    <w:rsid w:val="007722C0"/>
    <w:rsid w:val="00772FBF"/>
    <w:rsid w:val="00773D19"/>
    <w:rsid w:val="0077706E"/>
    <w:rsid w:val="007810D0"/>
    <w:rsid w:val="00786F0B"/>
    <w:rsid w:val="00791C18"/>
    <w:rsid w:val="00795826"/>
    <w:rsid w:val="00796611"/>
    <w:rsid w:val="007B0AED"/>
    <w:rsid w:val="007B17F3"/>
    <w:rsid w:val="007B2347"/>
    <w:rsid w:val="007B3A32"/>
    <w:rsid w:val="007D41AA"/>
    <w:rsid w:val="007E18CA"/>
    <w:rsid w:val="007E2AAF"/>
    <w:rsid w:val="007E4C37"/>
    <w:rsid w:val="007E4D66"/>
    <w:rsid w:val="007E57B8"/>
    <w:rsid w:val="0081189E"/>
    <w:rsid w:val="00812ABF"/>
    <w:rsid w:val="0081626C"/>
    <w:rsid w:val="00821CC6"/>
    <w:rsid w:val="0082386A"/>
    <w:rsid w:val="008241E2"/>
    <w:rsid w:val="008262B2"/>
    <w:rsid w:val="00831B63"/>
    <w:rsid w:val="008379E5"/>
    <w:rsid w:val="00841C7A"/>
    <w:rsid w:val="0084334E"/>
    <w:rsid w:val="00846809"/>
    <w:rsid w:val="00854B69"/>
    <w:rsid w:val="0085705F"/>
    <w:rsid w:val="008573B2"/>
    <w:rsid w:val="00857664"/>
    <w:rsid w:val="00860C35"/>
    <w:rsid w:val="00863DD3"/>
    <w:rsid w:val="00865914"/>
    <w:rsid w:val="00873EFF"/>
    <w:rsid w:val="00873FDE"/>
    <w:rsid w:val="00875236"/>
    <w:rsid w:val="00875262"/>
    <w:rsid w:val="00877582"/>
    <w:rsid w:val="00877972"/>
    <w:rsid w:val="00882C32"/>
    <w:rsid w:val="00884C49"/>
    <w:rsid w:val="00896D0B"/>
    <w:rsid w:val="008B03F6"/>
    <w:rsid w:val="008B0E8B"/>
    <w:rsid w:val="008B115E"/>
    <w:rsid w:val="008B34A0"/>
    <w:rsid w:val="008C185C"/>
    <w:rsid w:val="008C6CBE"/>
    <w:rsid w:val="008D1CE1"/>
    <w:rsid w:val="008D2861"/>
    <w:rsid w:val="008F04ED"/>
    <w:rsid w:val="008F19A9"/>
    <w:rsid w:val="008F3F1D"/>
    <w:rsid w:val="008F632E"/>
    <w:rsid w:val="008F6924"/>
    <w:rsid w:val="00903190"/>
    <w:rsid w:val="009059C5"/>
    <w:rsid w:val="00913D41"/>
    <w:rsid w:val="0091611E"/>
    <w:rsid w:val="0092392C"/>
    <w:rsid w:val="00925DDD"/>
    <w:rsid w:val="00926B54"/>
    <w:rsid w:val="00931A90"/>
    <w:rsid w:val="00933285"/>
    <w:rsid w:val="00935BF6"/>
    <w:rsid w:val="0094686A"/>
    <w:rsid w:val="0095119F"/>
    <w:rsid w:val="0095172E"/>
    <w:rsid w:val="00953FDE"/>
    <w:rsid w:val="00954843"/>
    <w:rsid w:val="0095506D"/>
    <w:rsid w:val="009566A3"/>
    <w:rsid w:val="00956718"/>
    <w:rsid w:val="00961BD3"/>
    <w:rsid w:val="0096468B"/>
    <w:rsid w:val="009732C4"/>
    <w:rsid w:val="00973ABE"/>
    <w:rsid w:val="00977C98"/>
    <w:rsid w:val="00982B5F"/>
    <w:rsid w:val="00987AC9"/>
    <w:rsid w:val="00990699"/>
    <w:rsid w:val="00990AA7"/>
    <w:rsid w:val="00990EA7"/>
    <w:rsid w:val="0099237C"/>
    <w:rsid w:val="00993008"/>
    <w:rsid w:val="00995813"/>
    <w:rsid w:val="009A4EC2"/>
    <w:rsid w:val="009B276A"/>
    <w:rsid w:val="009B7993"/>
    <w:rsid w:val="009C2676"/>
    <w:rsid w:val="009C5131"/>
    <w:rsid w:val="009C5DD2"/>
    <w:rsid w:val="009D0AD6"/>
    <w:rsid w:val="009E102B"/>
    <w:rsid w:val="009E2855"/>
    <w:rsid w:val="009F106F"/>
    <w:rsid w:val="009F348C"/>
    <w:rsid w:val="00A05DE4"/>
    <w:rsid w:val="00A06926"/>
    <w:rsid w:val="00A06A70"/>
    <w:rsid w:val="00A139E9"/>
    <w:rsid w:val="00A14F01"/>
    <w:rsid w:val="00A165A3"/>
    <w:rsid w:val="00A16683"/>
    <w:rsid w:val="00A168FB"/>
    <w:rsid w:val="00A24E63"/>
    <w:rsid w:val="00A329FC"/>
    <w:rsid w:val="00A3554A"/>
    <w:rsid w:val="00A40D9B"/>
    <w:rsid w:val="00A41A92"/>
    <w:rsid w:val="00A43B3B"/>
    <w:rsid w:val="00A46CAF"/>
    <w:rsid w:val="00A5001A"/>
    <w:rsid w:val="00A50806"/>
    <w:rsid w:val="00A50BB9"/>
    <w:rsid w:val="00A50DFF"/>
    <w:rsid w:val="00A56B68"/>
    <w:rsid w:val="00A57773"/>
    <w:rsid w:val="00A57817"/>
    <w:rsid w:val="00A619F3"/>
    <w:rsid w:val="00A65138"/>
    <w:rsid w:val="00A71F38"/>
    <w:rsid w:val="00A735AE"/>
    <w:rsid w:val="00A7501F"/>
    <w:rsid w:val="00A761C8"/>
    <w:rsid w:val="00A809B9"/>
    <w:rsid w:val="00A86E70"/>
    <w:rsid w:val="00A87016"/>
    <w:rsid w:val="00A876FB"/>
    <w:rsid w:val="00A8773E"/>
    <w:rsid w:val="00A943D7"/>
    <w:rsid w:val="00AA3088"/>
    <w:rsid w:val="00AA3DA1"/>
    <w:rsid w:val="00AC17AB"/>
    <w:rsid w:val="00AC1FEB"/>
    <w:rsid w:val="00AC724D"/>
    <w:rsid w:val="00AD1E9F"/>
    <w:rsid w:val="00AD6D24"/>
    <w:rsid w:val="00AE03C8"/>
    <w:rsid w:val="00AE433C"/>
    <w:rsid w:val="00AF1850"/>
    <w:rsid w:val="00AF3B01"/>
    <w:rsid w:val="00AF5697"/>
    <w:rsid w:val="00AF6A59"/>
    <w:rsid w:val="00AF6B7F"/>
    <w:rsid w:val="00B03AEC"/>
    <w:rsid w:val="00B14302"/>
    <w:rsid w:val="00B173F8"/>
    <w:rsid w:val="00B26B6A"/>
    <w:rsid w:val="00B40032"/>
    <w:rsid w:val="00B41FDE"/>
    <w:rsid w:val="00B42950"/>
    <w:rsid w:val="00B46BDB"/>
    <w:rsid w:val="00B47937"/>
    <w:rsid w:val="00B51214"/>
    <w:rsid w:val="00B53E06"/>
    <w:rsid w:val="00B550AB"/>
    <w:rsid w:val="00B56BAD"/>
    <w:rsid w:val="00B62200"/>
    <w:rsid w:val="00B623A8"/>
    <w:rsid w:val="00B6371B"/>
    <w:rsid w:val="00B6383B"/>
    <w:rsid w:val="00B6469F"/>
    <w:rsid w:val="00B6555A"/>
    <w:rsid w:val="00B66735"/>
    <w:rsid w:val="00B7073E"/>
    <w:rsid w:val="00B81EC4"/>
    <w:rsid w:val="00B820E9"/>
    <w:rsid w:val="00B821BC"/>
    <w:rsid w:val="00B84A61"/>
    <w:rsid w:val="00B85D23"/>
    <w:rsid w:val="00B949D7"/>
    <w:rsid w:val="00BA34B2"/>
    <w:rsid w:val="00BA5515"/>
    <w:rsid w:val="00BB6B38"/>
    <w:rsid w:val="00BB71D4"/>
    <w:rsid w:val="00BC2284"/>
    <w:rsid w:val="00BC38FC"/>
    <w:rsid w:val="00BC49CA"/>
    <w:rsid w:val="00BC49E5"/>
    <w:rsid w:val="00BC4EF4"/>
    <w:rsid w:val="00BD2F1A"/>
    <w:rsid w:val="00BD36EB"/>
    <w:rsid w:val="00BD3FB1"/>
    <w:rsid w:val="00BD695B"/>
    <w:rsid w:val="00BE554F"/>
    <w:rsid w:val="00BE5715"/>
    <w:rsid w:val="00BE6BC8"/>
    <w:rsid w:val="00BE6FDB"/>
    <w:rsid w:val="00BF119B"/>
    <w:rsid w:val="00BF1B18"/>
    <w:rsid w:val="00BF35C3"/>
    <w:rsid w:val="00BF48BC"/>
    <w:rsid w:val="00BF5AC2"/>
    <w:rsid w:val="00C010D2"/>
    <w:rsid w:val="00C015A4"/>
    <w:rsid w:val="00C0461E"/>
    <w:rsid w:val="00C05BF3"/>
    <w:rsid w:val="00C14D50"/>
    <w:rsid w:val="00C14F97"/>
    <w:rsid w:val="00C15437"/>
    <w:rsid w:val="00C1797A"/>
    <w:rsid w:val="00C22FE1"/>
    <w:rsid w:val="00C248B9"/>
    <w:rsid w:val="00C2681A"/>
    <w:rsid w:val="00C32114"/>
    <w:rsid w:val="00C349E3"/>
    <w:rsid w:val="00C36698"/>
    <w:rsid w:val="00C405E9"/>
    <w:rsid w:val="00C42570"/>
    <w:rsid w:val="00C46DE0"/>
    <w:rsid w:val="00C524BC"/>
    <w:rsid w:val="00C52BC5"/>
    <w:rsid w:val="00C62C42"/>
    <w:rsid w:val="00C6357D"/>
    <w:rsid w:val="00C639CC"/>
    <w:rsid w:val="00C6533A"/>
    <w:rsid w:val="00C72805"/>
    <w:rsid w:val="00C76573"/>
    <w:rsid w:val="00C7711C"/>
    <w:rsid w:val="00C7776D"/>
    <w:rsid w:val="00C8590B"/>
    <w:rsid w:val="00CA54D3"/>
    <w:rsid w:val="00CA5B91"/>
    <w:rsid w:val="00CB2E8B"/>
    <w:rsid w:val="00CC21F3"/>
    <w:rsid w:val="00CD4103"/>
    <w:rsid w:val="00CE4220"/>
    <w:rsid w:val="00CF1115"/>
    <w:rsid w:val="00CF519F"/>
    <w:rsid w:val="00CF6F20"/>
    <w:rsid w:val="00CF7775"/>
    <w:rsid w:val="00D06340"/>
    <w:rsid w:val="00D14F73"/>
    <w:rsid w:val="00D16A44"/>
    <w:rsid w:val="00D2544B"/>
    <w:rsid w:val="00D35674"/>
    <w:rsid w:val="00D37170"/>
    <w:rsid w:val="00D40652"/>
    <w:rsid w:val="00D42569"/>
    <w:rsid w:val="00D47C62"/>
    <w:rsid w:val="00D51A7E"/>
    <w:rsid w:val="00D52D18"/>
    <w:rsid w:val="00D63456"/>
    <w:rsid w:val="00D671C9"/>
    <w:rsid w:val="00D70FA9"/>
    <w:rsid w:val="00D72F3E"/>
    <w:rsid w:val="00D74AF9"/>
    <w:rsid w:val="00D77776"/>
    <w:rsid w:val="00D8194C"/>
    <w:rsid w:val="00D81ABB"/>
    <w:rsid w:val="00D82989"/>
    <w:rsid w:val="00D90F6F"/>
    <w:rsid w:val="00DB2A4E"/>
    <w:rsid w:val="00DB2B94"/>
    <w:rsid w:val="00DB4521"/>
    <w:rsid w:val="00DB7206"/>
    <w:rsid w:val="00DC663B"/>
    <w:rsid w:val="00DD0D6A"/>
    <w:rsid w:val="00DD394F"/>
    <w:rsid w:val="00DD3CD7"/>
    <w:rsid w:val="00DE5DC1"/>
    <w:rsid w:val="00E13EDF"/>
    <w:rsid w:val="00E1437F"/>
    <w:rsid w:val="00E24654"/>
    <w:rsid w:val="00E24D55"/>
    <w:rsid w:val="00E27D26"/>
    <w:rsid w:val="00E30B91"/>
    <w:rsid w:val="00E33084"/>
    <w:rsid w:val="00E342F3"/>
    <w:rsid w:val="00E42CAE"/>
    <w:rsid w:val="00E47F0D"/>
    <w:rsid w:val="00E5483F"/>
    <w:rsid w:val="00E62DA4"/>
    <w:rsid w:val="00E723EC"/>
    <w:rsid w:val="00E72534"/>
    <w:rsid w:val="00E75298"/>
    <w:rsid w:val="00E768AA"/>
    <w:rsid w:val="00E81BBF"/>
    <w:rsid w:val="00E91790"/>
    <w:rsid w:val="00EA1683"/>
    <w:rsid w:val="00EA2B2B"/>
    <w:rsid w:val="00EA72C7"/>
    <w:rsid w:val="00EB5886"/>
    <w:rsid w:val="00EC466A"/>
    <w:rsid w:val="00EC4FD1"/>
    <w:rsid w:val="00EC73C8"/>
    <w:rsid w:val="00ED77C9"/>
    <w:rsid w:val="00ED7B99"/>
    <w:rsid w:val="00EE67B4"/>
    <w:rsid w:val="00EF02B3"/>
    <w:rsid w:val="00EF2A06"/>
    <w:rsid w:val="00F03769"/>
    <w:rsid w:val="00F04234"/>
    <w:rsid w:val="00F074BA"/>
    <w:rsid w:val="00F121A2"/>
    <w:rsid w:val="00F16D19"/>
    <w:rsid w:val="00F23A40"/>
    <w:rsid w:val="00F23F15"/>
    <w:rsid w:val="00F245F0"/>
    <w:rsid w:val="00F25A18"/>
    <w:rsid w:val="00F306F4"/>
    <w:rsid w:val="00F42029"/>
    <w:rsid w:val="00F5201C"/>
    <w:rsid w:val="00F53041"/>
    <w:rsid w:val="00F54744"/>
    <w:rsid w:val="00F569D3"/>
    <w:rsid w:val="00F83A34"/>
    <w:rsid w:val="00F87E8E"/>
    <w:rsid w:val="00F90F55"/>
    <w:rsid w:val="00F91BD3"/>
    <w:rsid w:val="00F92083"/>
    <w:rsid w:val="00F93BE8"/>
    <w:rsid w:val="00F971EB"/>
    <w:rsid w:val="00FA2BCB"/>
    <w:rsid w:val="00FA692E"/>
    <w:rsid w:val="00FB301B"/>
    <w:rsid w:val="00FB3A4A"/>
    <w:rsid w:val="00FB6ECD"/>
    <w:rsid w:val="00FC323A"/>
    <w:rsid w:val="00FC5138"/>
    <w:rsid w:val="00FD2F44"/>
    <w:rsid w:val="00FD7AF6"/>
    <w:rsid w:val="00FE0371"/>
    <w:rsid w:val="00FE1BD2"/>
    <w:rsid w:val="00FE546C"/>
    <w:rsid w:val="00FF12C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4C5DE"/>
  <w15:docId w15:val="{771BA7A3-A21B-40F1-898F-CEA19DFCD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601C31"/>
    <w:pPr>
      <w:spacing w:after="5" w:line="248" w:lineRule="auto"/>
      <w:ind w:left="120" w:right="1453" w:firstLine="273"/>
      <w:jc w:val="both"/>
    </w:pPr>
    <w:rPr>
      <w:rFonts w:ascii="Times New Roman" w:eastAsia="Times New Roman" w:hAnsi="Times New Roman" w:cs="Times New Roman"/>
      <w:color w:val="000000"/>
      <w:sz w:val="20"/>
    </w:rPr>
  </w:style>
  <w:style w:type="paragraph" w:styleId="1">
    <w:name w:val="heading 1"/>
    <w:next w:val="a"/>
    <w:link w:val="10"/>
    <w:uiPriority w:val="9"/>
    <w:unhideWhenUsed/>
    <w:qFormat/>
    <w:pPr>
      <w:keepNext/>
      <w:keepLines/>
      <w:spacing w:after="23"/>
      <w:ind w:left="490" w:hanging="10"/>
      <w:outlineLvl w:val="0"/>
    </w:pPr>
    <w:rPr>
      <w:rFonts w:ascii="Arial" w:eastAsia="Arial" w:hAnsi="Arial" w:cs="Arial"/>
      <w:b/>
      <w:color w:val="000000"/>
      <w:sz w:val="20"/>
    </w:rPr>
  </w:style>
  <w:style w:type="paragraph" w:styleId="2">
    <w:name w:val="heading 2"/>
    <w:next w:val="a"/>
    <w:link w:val="20"/>
    <w:uiPriority w:val="9"/>
    <w:unhideWhenUsed/>
    <w:qFormat/>
    <w:pPr>
      <w:keepNext/>
      <w:keepLines/>
      <w:spacing w:after="0"/>
      <w:ind w:left="130" w:hanging="10"/>
      <w:outlineLvl w:val="1"/>
    </w:pPr>
    <w:rPr>
      <w:rFonts w:ascii="Arial" w:eastAsia="Arial" w:hAnsi="Arial" w:cs="Arial"/>
      <w:b/>
      <w:color w:val="000000"/>
      <w:sz w:val="24"/>
    </w:rPr>
  </w:style>
  <w:style w:type="paragraph" w:styleId="3">
    <w:name w:val="heading 3"/>
    <w:next w:val="a"/>
    <w:link w:val="30"/>
    <w:uiPriority w:val="9"/>
    <w:unhideWhenUsed/>
    <w:qFormat/>
    <w:pPr>
      <w:keepNext/>
      <w:keepLines/>
      <w:spacing w:after="13"/>
      <w:ind w:left="490" w:hanging="10"/>
      <w:outlineLvl w:val="2"/>
    </w:pPr>
    <w:rPr>
      <w:rFonts w:ascii="Arial" w:eastAsia="Arial" w:hAnsi="Arial" w:cs="Arial"/>
      <w:b/>
      <w:i/>
      <w:color w:val="000000"/>
      <w:sz w:val="20"/>
    </w:rPr>
  </w:style>
  <w:style w:type="paragraph" w:styleId="4">
    <w:name w:val="heading 4"/>
    <w:next w:val="a"/>
    <w:link w:val="40"/>
    <w:uiPriority w:val="9"/>
    <w:unhideWhenUsed/>
    <w:qFormat/>
    <w:pPr>
      <w:keepNext/>
      <w:keepLines/>
      <w:spacing w:after="23"/>
      <w:ind w:left="490" w:hanging="10"/>
      <w:outlineLvl w:val="3"/>
    </w:pPr>
    <w:rPr>
      <w:rFonts w:ascii="Arial" w:eastAsia="Arial" w:hAnsi="Arial" w:cs="Arial"/>
      <w:b/>
      <w:color w:val="000000"/>
      <w:sz w:val="20"/>
    </w:rPr>
  </w:style>
  <w:style w:type="paragraph" w:styleId="5">
    <w:name w:val="heading 5"/>
    <w:next w:val="a"/>
    <w:link w:val="50"/>
    <w:uiPriority w:val="9"/>
    <w:unhideWhenUsed/>
    <w:qFormat/>
    <w:pPr>
      <w:keepNext/>
      <w:keepLines/>
      <w:spacing w:after="13"/>
      <w:ind w:left="490" w:hanging="10"/>
      <w:outlineLvl w:val="4"/>
    </w:pPr>
    <w:rPr>
      <w:rFonts w:ascii="Arial" w:eastAsia="Arial" w:hAnsi="Arial" w:cs="Arial"/>
      <w:b/>
      <w:i/>
      <w:color w:val="000000"/>
      <w:sz w:val="20"/>
    </w:rPr>
  </w:style>
  <w:style w:type="paragraph" w:styleId="6">
    <w:name w:val="heading 6"/>
    <w:next w:val="a"/>
    <w:link w:val="60"/>
    <w:uiPriority w:val="9"/>
    <w:unhideWhenUsed/>
    <w:qFormat/>
    <w:pPr>
      <w:keepNext/>
      <w:keepLines/>
      <w:spacing w:after="13"/>
      <w:ind w:left="490" w:hanging="10"/>
      <w:outlineLvl w:val="5"/>
    </w:pPr>
    <w:rPr>
      <w:rFonts w:ascii="Arial" w:eastAsia="Arial" w:hAnsi="Arial" w:cs="Arial"/>
      <w:b/>
      <w:i/>
      <w:color w:val="00000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link w:val="2"/>
    <w:rPr>
      <w:rFonts w:ascii="Arial" w:eastAsia="Arial" w:hAnsi="Arial" w:cs="Arial"/>
      <w:b/>
      <w:color w:val="000000"/>
      <w:sz w:val="24"/>
    </w:rPr>
  </w:style>
  <w:style w:type="character" w:customStyle="1" w:styleId="40">
    <w:name w:val="כותרת 4 תו"/>
    <w:link w:val="4"/>
    <w:rPr>
      <w:rFonts w:ascii="Arial" w:eastAsia="Arial" w:hAnsi="Arial" w:cs="Arial"/>
      <w:b/>
      <w:color w:val="000000"/>
      <w:sz w:val="20"/>
    </w:rPr>
  </w:style>
  <w:style w:type="character" w:customStyle="1" w:styleId="50">
    <w:name w:val="כותרת 5 תו"/>
    <w:link w:val="5"/>
    <w:rPr>
      <w:rFonts w:ascii="Arial" w:eastAsia="Arial" w:hAnsi="Arial" w:cs="Arial"/>
      <w:b/>
      <w:i/>
      <w:color w:val="000000"/>
      <w:sz w:val="20"/>
    </w:rPr>
  </w:style>
  <w:style w:type="character" w:customStyle="1" w:styleId="60">
    <w:name w:val="כותרת 6 תו"/>
    <w:link w:val="6"/>
    <w:rPr>
      <w:rFonts w:ascii="Arial" w:eastAsia="Arial" w:hAnsi="Arial" w:cs="Arial"/>
      <w:b/>
      <w:i/>
      <w:color w:val="000000"/>
      <w:sz w:val="20"/>
    </w:rPr>
  </w:style>
  <w:style w:type="character" w:customStyle="1" w:styleId="10">
    <w:name w:val="כותרת 1 תו"/>
    <w:link w:val="1"/>
    <w:rPr>
      <w:rFonts w:ascii="Arial" w:eastAsia="Arial" w:hAnsi="Arial" w:cs="Arial"/>
      <w:b/>
      <w:color w:val="000000"/>
      <w:sz w:val="20"/>
    </w:rPr>
  </w:style>
  <w:style w:type="character" w:customStyle="1" w:styleId="30">
    <w:name w:val="כותרת 3 תו"/>
    <w:link w:val="3"/>
    <w:rPr>
      <w:rFonts w:ascii="Arial" w:eastAsia="Arial" w:hAnsi="Arial" w:cs="Arial"/>
      <w:b/>
      <w:i/>
      <w:color w:val="000000"/>
      <w:sz w:val="20"/>
    </w:rPr>
  </w:style>
  <w:style w:type="paragraph" w:styleId="TOC1">
    <w:name w:val="toc 1"/>
    <w:hidden/>
    <w:uiPriority w:val="39"/>
    <w:pPr>
      <w:spacing w:after="47"/>
      <w:ind w:left="25" w:right="1464" w:hanging="10"/>
    </w:pPr>
    <w:rPr>
      <w:rFonts w:ascii="Calibri" w:eastAsia="Calibri" w:hAnsi="Calibri" w:cs="Calibri"/>
      <w:color w:val="000000"/>
      <w:sz w:val="20"/>
    </w:rPr>
  </w:style>
  <w:style w:type="paragraph" w:styleId="TOC2">
    <w:name w:val="toc 2"/>
    <w:hidden/>
    <w:uiPriority w:val="39"/>
    <w:pPr>
      <w:spacing w:after="178" w:line="260" w:lineRule="auto"/>
      <w:ind w:left="130" w:right="1464" w:hanging="10"/>
    </w:pPr>
    <w:rPr>
      <w:rFonts w:ascii="Calibri" w:eastAsia="Calibri" w:hAnsi="Calibri" w:cs="Calibri"/>
      <w:color w:val="000000"/>
      <w:sz w:val="20"/>
    </w:rPr>
  </w:style>
  <w:style w:type="paragraph" w:styleId="TOC3">
    <w:name w:val="toc 3"/>
    <w:hidden/>
    <w:uiPriority w:val="39"/>
    <w:pPr>
      <w:spacing w:after="13"/>
      <w:ind w:left="610" w:right="1464" w:hanging="10"/>
    </w:pPr>
    <w:rPr>
      <w:rFonts w:ascii="Calibri" w:eastAsia="Calibri" w:hAnsi="Calibri" w:cs="Calibri"/>
      <w:i/>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a0"/>
    <w:uiPriority w:val="99"/>
    <w:unhideWhenUsed/>
    <w:rsid w:val="0066487C"/>
    <w:rPr>
      <w:color w:val="0563C1" w:themeColor="hyperlink"/>
      <w:u w:val="single"/>
    </w:rPr>
  </w:style>
  <w:style w:type="paragraph" w:customStyle="1" w:styleId="Default">
    <w:name w:val="Default"/>
    <w:rsid w:val="00A3554A"/>
    <w:pPr>
      <w:autoSpaceDE w:val="0"/>
      <w:autoSpaceDN w:val="0"/>
      <w:adjustRightInd w:val="0"/>
      <w:spacing w:after="0" w:line="240" w:lineRule="auto"/>
    </w:pPr>
    <w:rPr>
      <w:rFonts w:ascii="Times New Roman" w:hAnsi="Times New Roman" w:cs="Times New Roman"/>
      <w:color w:val="000000"/>
      <w:sz w:val="24"/>
      <w:szCs w:val="24"/>
    </w:rPr>
  </w:style>
  <w:style w:type="paragraph" w:styleId="a3">
    <w:name w:val="No Spacing"/>
    <w:uiPriority w:val="1"/>
    <w:qFormat/>
    <w:rsid w:val="00A3554A"/>
    <w:pPr>
      <w:bidi/>
      <w:spacing w:after="0" w:line="240" w:lineRule="auto"/>
    </w:pPr>
    <w:rPr>
      <w:rFonts w:ascii="Calibri" w:eastAsia="Times New Roman" w:hAnsi="Calibri" w:cs="Arial"/>
    </w:rPr>
  </w:style>
  <w:style w:type="character" w:customStyle="1" w:styleId="apple-converted-space">
    <w:name w:val="apple-converted-space"/>
    <w:basedOn w:val="a0"/>
    <w:rsid w:val="00162997"/>
  </w:style>
  <w:style w:type="character" w:customStyle="1" w:styleId="il">
    <w:name w:val="il"/>
    <w:basedOn w:val="a0"/>
    <w:rsid w:val="00162997"/>
  </w:style>
  <w:style w:type="paragraph" w:styleId="a4">
    <w:name w:val="header"/>
    <w:basedOn w:val="a"/>
    <w:link w:val="a5"/>
    <w:uiPriority w:val="99"/>
    <w:unhideWhenUsed/>
    <w:rsid w:val="00772FBF"/>
    <w:pPr>
      <w:tabs>
        <w:tab w:val="center" w:pos="4153"/>
        <w:tab w:val="right" w:pos="8306"/>
      </w:tabs>
      <w:spacing w:after="0" w:line="240" w:lineRule="auto"/>
    </w:pPr>
  </w:style>
  <w:style w:type="character" w:customStyle="1" w:styleId="a5">
    <w:name w:val="כותרת עליונה תו"/>
    <w:basedOn w:val="a0"/>
    <w:link w:val="a4"/>
    <w:uiPriority w:val="99"/>
    <w:rsid w:val="00772FBF"/>
    <w:rPr>
      <w:rFonts w:ascii="Times New Roman" w:eastAsia="Times New Roman" w:hAnsi="Times New Roman" w:cs="Times New Roman"/>
      <w:color w:val="000000"/>
      <w:sz w:val="20"/>
    </w:rPr>
  </w:style>
  <w:style w:type="paragraph" w:styleId="NormalWeb">
    <w:name w:val="Normal (Web)"/>
    <w:basedOn w:val="a"/>
    <w:uiPriority w:val="99"/>
    <w:unhideWhenUsed/>
    <w:rsid w:val="008F6924"/>
    <w:pPr>
      <w:spacing w:before="100" w:beforeAutospacing="1" w:after="100" w:afterAutospacing="1" w:line="240" w:lineRule="auto"/>
      <w:ind w:left="0" w:right="0" w:firstLine="0"/>
      <w:jc w:val="left"/>
    </w:pPr>
    <w:rPr>
      <w:color w:val="auto"/>
      <w:sz w:val="24"/>
      <w:szCs w:val="24"/>
    </w:rPr>
  </w:style>
  <w:style w:type="paragraph" w:styleId="a6">
    <w:name w:val="Balloon Text"/>
    <w:basedOn w:val="a"/>
    <w:link w:val="a7"/>
    <w:uiPriority w:val="99"/>
    <w:semiHidden/>
    <w:unhideWhenUsed/>
    <w:rsid w:val="00451D4C"/>
    <w:pPr>
      <w:spacing w:after="0" w:line="240" w:lineRule="auto"/>
    </w:pPr>
    <w:rPr>
      <w:rFonts w:ascii="Segoe UI" w:hAnsi="Segoe UI" w:cs="Segoe UI"/>
      <w:sz w:val="18"/>
      <w:szCs w:val="18"/>
    </w:rPr>
  </w:style>
  <w:style w:type="character" w:customStyle="1" w:styleId="a7">
    <w:name w:val="טקסט בלונים תו"/>
    <w:basedOn w:val="a0"/>
    <w:link w:val="a6"/>
    <w:uiPriority w:val="99"/>
    <w:semiHidden/>
    <w:rsid w:val="00451D4C"/>
    <w:rPr>
      <w:rFonts w:ascii="Segoe UI" w:eastAsia="Times New Roman" w:hAnsi="Segoe UI" w:cs="Segoe UI"/>
      <w:color w:val="000000"/>
      <w:sz w:val="18"/>
      <w:szCs w:val="18"/>
    </w:rPr>
  </w:style>
  <w:style w:type="character" w:styleId="a8">
    <w:name w:val="annotation reference"/>
    <w:basedOn w:val="a0"/>
    <w:uiPriority w:val="99"/>
    <w:semiHidden/>
    <w:unhideWhenUsed/>
    <w:rsid w:val="00C42570"/>
    <w:rPr>
      <w:sz w:val="16"/>
      <w:szCs w:val="16"/>
    </w:rPr>
  </w:style>
  <w:style w:type="paragraph" w:styleId="a9">
    <w:name w:val="annotation text"/>
    <w:basedOn w:val="a"/>
    <w:link w:val="aa"/>
    <w:uiPriority w:val="99"/>
    <w:semiHidden/>
    <w:unhideWhenUsed/>
    <w:rsid w:val="00C42570"/>
    <w:pPr>
      <w:spacing w:line="240" w:lineRule="auto"/>
    </w:pPr>
    <w:rPr>
      <w:szCs w:val="20"/>
    </w:rPr>
  </w:style>
  <w:style w:type="character" w:customStyle="1" w:styleId="aa">
    <w:name w:val="טקסט הערה תו"/>
    <w:basedOn w:val="a0"/>
    <w:link w:val="a9"/>
    <w:uiPriority w:val="99"/>
    <w:semiHidden/>
    <w:rsid w:val="00C42570"/>
    <w:rPr>
      <w:rFonts w:ascii="Times New Roman" w:eastAsia="Times New Roman" w:hAnsi="Times New Roman" w:cs="Times New Roman"/>
      <w:color w:val="000000"/>
      <w:sz w:val="20"/>
      <w:szCs w:val="20"/>
    </w:rPr>
  </w:style>
  <w:style w:type="paragraph" w:styleId="ab">
    <w:name w:val="annotation subject"/>
    <w:basedOn w:val="a9"/>
    <w:next w:val="a9"/>
    <w:link w:val="ac"/>
    <w:uiPriority w:val="99"/>
    <w:semiHidden/>
    <w:unhideWhenUsed/>
    <w:rsid w:val="00C42570"/>
    <w:rPr>
      <w:b/>
      <w:bCs/>
    </w:rPr>
  </w:style>
  <w:style w:type="character" w:customStyle="1" w:styleId="ac">
    <w:name w:val="נושא הערה תו"/>
    <w:basedOn w:val="aa"/>
    <w:link w:val="ab"/>
    <w:uiPriority w:val="99"/>
    <w:semiHidden/>
    <w:rsid w:val="00C42570"/>
    <w:rPr>
      <w:rFonts w:ascii="Times New Roman" w:eastAsia="Times New Roman" w:hAnsi="Times New Roman" w:cs="Times New Roman"/>
      <w:b/>
      <w:bCs/>
      <w:color w:val="000000"/>
      <w:sz w:val="20"/>
      <w:szCs w:val="20"/>
    </w:rPr>
  </w:style>
  <w:style w:type="character" w:styleId="ad">
    <w:name w:val="Placeholder Text"/>
    <w:basedOn w:val="a0"/>
    <w:uiPriority w:val="99"/>
    <w:semiHidden/>
    <w:rsid w:val="003A4CEA"/>
    <w:rPr>
      <w:color w:val="808080"/>
    </w:rPr>
  </w:style>
  <w:style w:type="paragraph" w:styleId="HTML">
    <w:name w:val="HTML Preformatted"/>
    <w:basedOn w:val="a"/>
    <w:link w:val="HTML0"/>
    <w:uiPriority w:val="99"/>
    <w:unhideWhenUsed/>
    <w:rsid w:val="00211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Cs w:val="20"/>
    </w:rPr>
  </w:style>
  <w:style w:type="character" w:customStyle="1" w:styleId="HTML0">
    <w:name w:val="HTML מעוצב מראש תו"/>
    <w:basedOn w:val="a0"/>
    <w:link w:val="HTML"/>
    <w:uiPriority w:val="99"/>
    <w:rsid w:val="00211D71"/>
    <w:rPr>
      <w:rFonts w:ascii="Courier New" w:eastAsia="Times New Roman" w:hAnsi="Courier New" w:cs="Courier New"/>
      <w:sz w:val="20"/>
      <w:szCs w:val="20"/>
    </w:rPr>
  </w:style>
  <w:style w:type="paragraph" w:styleId="ae">
    <w:name w:val="List Paragraph"/>
    <w:basedOn w:val="a"/>
    <w:uiPriority w:val="34"/>
    <w:qFormat/>
    <w:rsid w:val="00211D71"/>
    <w:pPr>
      <w:ind w:left="720"/>
      <w:contextualSpacing/>
    </w:pPr>
  </w:style>
  <w:style w:type="table" w:styleId="af">
    <w:name w:val="Table Grid"/>
    <w:basedOn w:val="a1"/>
    <w:uiPriority w:val="39"/>
    <w:rsid w:val="00EC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Revision"/>
    <w:hidden/>
    <w:uiPriority w:val="99"/>
    <w:semiHidden/>
    <w:rsid w:val="0092392C"/>
    <w:pPr>
      <w:spacing w:after="0" w:line="240" w:lineRule="auto"/>
    </w:pPr>
    <w:rPr>
      <w:rFonts w:ascii="Times New Roman" w:eastAsia="Times New Roman" w:hAnsi="Times New Roman" w:cs="Times New Roman"/>
      <w:color w:val="000000"/>
      <w:sz w:val="20"/>
    </w:rPr>
  </w:style>
  <w:style w:type="character" w:styleId="af1">
    <w:name w:val="Emphasis"/>
    <w:basedOn w:val="a0"/>
    <w:uiPriority w:val="20"/>
    <w:qFormat/>
    <w:rsid w:val="00BB71D4"/>
    <w:rPr>
      <w:i/>
      <w:iCs/>
    </w:rPr>
  </w:style>
  <w:style w:type="character" w:styleId="HTML1">
    <w:name w:val="HTML Typewriter"/>
    <w:basedOn w:val="a0"/>
    <w:uiPriority w:val="99"/>
    <w:semiHidden/>
    <w:unhideWhenUsed/>
    <w:rsid w:val="00BB71D4"/>
    <w:rPr>
      <w:rFonts w:ascii="Courier New" w:eastAsia="Times New Roman" w:hAnsi="Courier New" w:cs="Courier New"/>
      <w:sz w:val="20"/>
      <w:szCs w:val="20"/>
    </w:rPr>
  </w:style>
  <w:style w:type="table" w:customStyle="1" w:styleId="TableGridLight1">
    <w:name w:val="Table Grid Light1"/>
    <w:basedOn w:val="a1"/>
    <w:uiPriority w:val="40"/>
    <w:rsid w:val="00DB720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21">
    <w:name w:val="Plain Table 21"/>
    <w:basedOn w:val="a1"/>
    <w:uiPriority w:val="42"/>
    <w:rsid w:val="00DB720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2-Accent61">
    <w:name w:val="Grid Table 2 - Accent 61"/>
    <w:basedOn w:val="a1"/>
    <w:uiPriority w:val="47"/>
    <w:rsid w:val="00DB7206"/>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1">
    <w:name w:val="Grid Table 6 Colorful1"/>
    <w:basedOn w:val="a1"/>
    <w:uiPriority w:val="51"/>
    <w:rsid w:val="0062612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f2">
    <w:name w:val="Plain Text"/>
    <w:basedOn w:val="a"/>
    <w:link w:val="af3"/>
    <w:uiPriority w:val="99"/>
    <w:unhideWhenUsed/>
    <w:rsid w:val="00C7776D"/>
    <w:pPr>
      <w:spacing w:after="0" w:line="240" w:lineRule="auto"/>
      <w:ind w:left="0" w:right="0" w:firstLine="0"/>
      <w:jc w:val="left"/>
    </w:pPr>
    <w:rPr>
      <w:rFonts w:ascii="Consolas" w:eastAsiaTheme="minorHAnsi" w:hAnsi="Consolas" w:cs="Consolas"/>
      <w:color w:val="auto"/>
      <w:sz w:val="21"/>
      <w:szCs w:val="21"/>
      <w:lang w:bidi="ar-SA"/>
    </w:rPr>
  </w:style>
  <w:style w:type="character" w:customStyle="1" w:styleId="af3">
    <w:name w:val="טקסט רגיל תו"/>
    <w:basedOn w:val="a0"/>
    <w:link w:val="af2"/>
    <w:uiPriority w:val="99"/>
    <w:rsid w:val="00C7776D"/>
    <w:rPr>
      <w:rFonts w:ascii="Consolas" w:eastAsiaTheme="minorHAnsi" w:hAnsi="Consolas" w:cs="Consolas"/>
      <w:sz w:val="21"/>
      <w:szCs w:val="21"/>
      <w:lang w:bidi="ar-SA"/>
    </w:rPr>
  </w:style>
  <w:style w:type="character" w:customStyle="1" w:styleId="reference-text">
    <w:name w:val="reference-text"/>
    <w:basedOn w:val="a0"/>
    <w:rsid w:val="00176255"/>
  </w:style>
  <w:style w:type="character" w:customStyle="1" w:styleId="citation">
    <w:name w:val="citation"/>
    <w:basedOn w:val="a0"/>
    <w:rsid w:val="001762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598164">
      <w:bodyDiv w:val="1"/>
      <w:marLeft w:val="0"/>
      <w:marRight w:val="0"/>
      <w:marTop w:val="0"/>
      <w:marBottom w:val="0"/>
      <w:divBdr>
        <w:top w:val="none" w:sz="0" w:space="0" w:color="auto"/>
        <w:left w:val="none" w:sz="0" w:space="0" w:color="auto"/>
        <w:bottom w:val="none" w:sz="0" w:space="0" w:color="auto"/>
        <w:right w:val="none" w:sz="0" w:space="0" w:color="auto"/>
      </w:divBdr>
    </w:div>
    <w:div w:id="122039044">
      <w:bodyDiv w:val="1"/>
      <w:marLeft w:val="0"/>
      <w:marRight w:val="0"/>
      <w:marTop w:val="0"/>
      <w:marBottom w:val="0"/>
      <w:divBdr>
        <w:top w:val="none" w:sz="0" w:space="0" w:color="auto"/>
        <w:left w:val="none" w:sz="0" w:space="0" w:color="auto"/>
        <w:bottom w:val="none" w:sz="0" w:space="0" w:color="auto"/>
        <w:right w:val="none" w:sz="0" w:space="0" w:color="auto"/>
      </w:divBdr>
      <w:divsChild>
        <w:div w:id="26227462">
          <w:marLeft w:val="0"/>
          <w:marRight w:val="120"/>
          <w:marTop w:val="0"/>
          <w:marBottom w:val="0"/>
          <w:divBdr>
            <w:top w:val="none" w:sz="0" w:space="0" w:color="auto"/>
            <w:left w:val="none" w:sz="0" w:space="0" w:color="auto"/>
            <w:bottom w:val="none" w:sz="0" w:space="0" w:color="auto"/>
            <w:right w:val="none" w:sz="0" w:space="0" w:color="auto"/>
          </w:divBdr>
        </w:div>
        <w:div w:id="44724784">
          <w:marLeft w:val="120"/>
          <w:marRight w:val="1460"/>
          <w:marTop w:val="0"/>
          <w:marBottom w:val="120"/>
          <w:divBdr>
            <w:top w:val="none" w:sz="0" w:space="0" w:color="auto"/>
            <w:left w:val="none" w:sz="0" w:space="0" w:color="auto"/>
            <w:bottom w:val="none" w:sz="0" w:space="0" w:color="auto"/>
            <w:right w:val="none" w:sz="0" w:space="0" w:color="auto"/>
          </w:divBdr>
        </w:div>
        <w:div w:id="55010716">
          <w:marLeft w:val="0"/>
          <w:marRight w:val="120"/>
          <w:marTop w:val="0"/>
          <w:marBottom w:val="120"/>
          <w:divBdr>
            <w:top w:val="none" w:sz="0" w:space="0" w:color="auto"/>
            <w:left w:val="none" w:sz="0" w:space="0" w:color="auto"/>
            <w:bottom w:val="none" w:sz="0" w:space="0" w:color="auto"/>
            <w:right w:val="none" w:sz="0" w:space="0" w:color="auto"/>
          </w:divBdr>
        </w:div>
        <w:div w:id="69236823">
          <w:marLeft w:val="0"/>
          <w:marRight w:val="120"/>
          <w:marTop w:val="0"/>
          <w:marBottom w:val="0"/>
          <w:divBdr>
            <w:top w:val="none" w:sz="0" w:space="0" w:color="auto"/>
            <w:left w:val="none" w:sz="0" w:space="0" w:color="auto"/>
            <w:bottom w:val="none" w:sz="0" w:space="0" w:color="auto"/>
            <w:right w:val="none" w:sz="0" w:space="0" w:color="auto"/>
          </w:divBdr>
        </w:div>
        <w:div w:id="98070166">
          <w:marLeft w:val="0"/>
          <w:marRight w:val="120"/>
          <w:marTop w:val="0"/>
          <w:marBottom w:val="120"/>
          <w:divBdr>
            <w:top w:val="none" w:sz="0" w:space="0" w:color="auto"/>
            <w:left w:val="none" w:sz="0" w:space="0" w:color="auto"/>
            <w:bottom w:val="none" w:sz="0" w:space="0" w:color="auto"/>
            <w:right w:val="none" w:sz="0" w:space="0" w:color="auto"/>
          </w:divBdr>
        </w:div>
        <w:div w:id="167910144">
          <w:marLeft w:val="0"/>
          <w:marRight w:val="120"/>
          <w:marTop w:val="0"/>
          <w:marBottom w:val="120"/>
          <w:divBdr>
            <w:top w:val="none" w:sz="0" w:space="0" w:color="auto"/>
            <w:left w:val="none" w:sz="0" w:space="0" w:color="auto"/>
            <w:bottom w:val="none" w:sz="0" w:space="0" w:color="auto"/>
            <w:right w:val="none" w:sz="0" w:space="0" w:color="auto"/>
          </w:divBdr>
        </w:div>
        <w:div w:id="186411434">
          <w:marLeft w:val="0"/>
          <w:marRight w:val="120"/>
          <w:marTop w:val="0"/>
          <w:marBottom w:val="120"/>
          <w:divBdr>
            <w:top w:val="none" w:sz="0" w:space="0" w:color="auto"/>
            <w:left w:val="none" w:sz="0" w:space="0" w:color="auto"/>
            <w:bottom w:val="none" w:sz="0" w:space="0" w:color="auto"/>
            <w:right w:val="none" w:sz="0" w:space="0" w:color="auto"/>
          </w:divBdr>
        </w:div>
        <w:div w:id="189344895">
          <w:marLeft w:val="0"/>
          <w:marRight w:val="120"/>
          <w:marTop w:val="0"/>
          <w:marBottom w:val="120"/>
          <w:divBdr>
            <w:top w:val="none" w:sz="0" w:space="0" w:color="auto"/>
            <w:left w:val="none" w:sz="0" w:space="0" w:color="auto"/>
            <w:bottom w:val="none" w:sz="0" w:space="0" w:color="auto"/>
            <w:right w:val="none" w:sz="0" w:space="0" w:color="auto"/>
          </w:divBdr>
        </w:div>
        <w:div w:id="223613776">
          <w:marLeft w:val="0"/>
          <w:marRight w:val="120"/>
          <w:marTop w:val="0"/>
          <w:marBottom w:val="120"/>
          <w:divBdr>
            <w:top w:val="none" w:sz="0" w:space="0" w:color="auto"/>
            <w:left w:val="none" w:sz="0" w:space="0" w:color="auto"/>
            <w:bottom w:val="none" w:sz="0" w:space="0" w:color="auto"/>
            <w:right w:val="none" w:sz="0" w:space="0" w:color="auto"/>
          </w:divBdr>
        </w:div>
        <w:div w:id="231628000">
          <w:marLeft w:val="0"/>
          <w:marRight w:val="120"/>
          <w:marTop w:val="0"/>
          <w:marBottom w:val="120"/>
          <w:divBdr>
            <w:top w:val="none" w:sz="0" w:space="0" w:color="auto"/>
            <w:left w:val="none" w:sz="0" w:space="0" w:color="auto"/>
            <w:bottom w:val="none" w:sz="0" w:space="0" w:color="auto"/>
            <w:right w:val="none" w:sz="0" w:space="0" w:color="auto"/>
          </w:divBdr>
        </w:div>
        <w:div w:id="235018189">
          <w:marLeft w:val="0"/>
          <w:marRight w:val="120"/>
          <w:marTop w:val="0"/>
          <w:marBottom w:val="0"/>
          <w:divBdr>
            <w:top w:val="none" w:sz="0" w:space="0" w:color="auto"/>
            <w:left w:val="none" w:sz="0" w:space="0" w:color="auto"/>
            <w:bottom w:val="none" w:sz="0" w:space="0" w:color="auto"/>
            <w:right w:val="none" w:sz="0" w:space="0" w:color="auto"/>
          </w:divBdr>
        </w:div>
        <w:div w:id="300305581">
          <w:marLeft w:val="0"/>
          <w:marRight w:val="120"/>
          <w:marTop w:val="0"/>
          <w:marBottom w:val="120"/>
          <w:divBdr>
            <w:top w:val="none" w:sz="0" w:space="0" w:color="auto"/>
            <w:left w:val="none" w:sz="0" w:space="0" w:color="auto"/>
            <w:bottom w:val="none" w:sz="0" w:space="0" w:color="auto"/>
            <w:right w:val="none" w:sz="0" w:space="0" w:color="auto"/>
          </w:divBdr>
        </w:div>
        <w:div w:id="343361688">
          <w:marLeft w:val="0"/>
          <w:marRight w:val="120"/>
          <w:marTop w:val="0"/>
          <w:marBottom w:val="120"/>
          <w:divBdr>
            <w:top w:val="none" w:sz="0" w:space="0" w:color="auto"/>
            <w:left w:val="none" w:sz="0" w:space="0" w:color="auto"/>
            <w:bottom w:val="none" w:sz="0" w:space="0" w:color="auto"/>
            <w:right w:val="none" w:sz="0" w:space="0" w:color="auto"/>
          </w:divBdr>
        </w:div>
        <w:div w:id="344284257">
          <w:marLeft w:val="0"/>
          <w:marRight w:val="120"/>
          <w:marTop w:val="0"/>
          <w:marBottom w:val="0"/>
          <w:divBdr>
            <w:top w:val="none" w:sz="0" w:space="0" w:color="auto"/>
            <w:left w:val="none" w:sz="0" w:space="0" w:color="auto"/>
            <w:bottom w:val="none" w:sz="0" w:space="0" w:color="auto"/>
            <w:right w:val="none" w:sz="0" w:space="0" w:color="auto"/>
          </w:divBdr>
        </w:div>
        <w:div w:id="344484169">
          <w:marLeft w:val="0"/>
          <w:marRight w:val="120"/>
          <w:marTop w:val="0"/>
          <w:marBottom w:val="120"/>
          <w:divBdr>
            <w:top w:val="none" w:sz="0" w:space="0" w:color="auto"/>
            <w:left w:val="none" w:sz="0" w:space="0" w:color="auto"/>
            <w:bottom w:val="none" w:sz="0" w:space="0" w:color="auto"/>
            <w:right w:val="none" w:sz="0" w:space="0" w:color="auto"/>
          </w:divBdr>
        </w:div>
        <w:div w:id="366758301">
          <w:marLeft w:val="0"/>
          <w:marRight w:val="120"/>
          <w:marTop w:val="0"/>
          <w:marBottom w:val="120"/>
          <w:divBdr>
            <w:top w:val="none" w:sz="0" w:space="0" w:color="auto"/>
            <w:left w:val="none" w:sz="0" w:space="0" w:color="auto"/>
            <w:bottom w:val="none" w:sz="0" w:space="0" w:color="auto"/>
            <w:right w:val="none" w:sz="0" w:space="0" w:color="auto"/>
          </w:divBdr>
        </w:div>
        <w:div w:id="411856525">
          <w:marLeft w:val="0"/>
          <w:marRight w:val="120"/>
          <w:marTop w:val="0"/>
          <w:marBottom w:val="120"/>
          <w:divBdr>
            <w:top w:val="none" w:sz="0" w:space="0" w:color="auto"/>
            <w:left w:val="none" w:sz="0" w:space="0" w:color="auto"/>
            <w:bottom w:val="none" w:sz="0" w:space="0" w:color="auto"/>
            <w:right w:val="none" w:sz="0" w:space="0" w:color="auto"/>
          </w:divBdr>
        </w:div>
        <w:div w:id="416946454">
          <w:marLeft w:val="0"/>
          <w:marRight w:val="120"/>
          <w:marTop w:val="0"/>
          <w:marBottom w:val="120"/>
          <w:divBdr>
            <w:top w:val="none" w:sz="0" w:space="0" w:color="auto"/>
            <w:left w:val="none" w:sz="0" w:space="0" w:color="auto"/>
            <w:bottom w:val="none" w:sz="0" w:space="0" w:color="auto"/>
            <w:right w:val="none" w:sz="0" w:space="0" w:color="auto"/>
          </w:divBdr>
        </w:div>
        <w:div w:id="646326742">
          <w:marLeft w:val="0"/>
          <w:marRight w:val="120"/>
          <w:marTop w:val="0"/>
          <w:marBottom w:val="120"/>
          <w:divBdr>
            <w:top w:val="none" w:sz="0" w:space="0" w:color="auto"/>
            <w:left w:val="none" w:sz="0" w:space="0" w:color="auto"/>
            <w:bottom w:val="none" w:sz="0" w:space="0" w:color="auto"/>
            <w:right w:val="none" w:sz="0" w:space="0" w:color="auto"/>
          </w:divBdr>
        </w:div>
        <w:div w:id="646594166">
          <w:marLeft w:val="0"/>
          <w:marRight w:val="120"/>
          <w:marTop w:val="0"/>
          <w:marBottom w:val="120"/>
          <w:divBdr>
            <w:top w:val="none" w:sz="0" w:space="0" w:color="auto"/>
            <w:left w:val="none" w:sz="0" w:space="0" w:color="auto"/>
            <w:bottom w:val="none" w:sz="0" w:space="0" w:color="auto"/>
            <w:right w:val="none" w:sz="0" w:space="0" w:color="auto"/>
          </w:divBdr>
        </w:div>
        <w:div w:id="650212939">
          <w:marLeft w:val="0"/>
          <w:marRight w:val="120"/>
          <w:marTop w:val="0"/>
          <w:marBottom w:val="120"/>
          <w:divBdr>
            <w:top w:val="none" w:sz="0" w:space="0" w:color="auto"/>
            <w:left w:val="none" w:sz="0" w:space="0" w:color="auto"/>
            <w:bottom w:val="none" w:sz="0" w:space="0" w:color="auto"/>
            <w:right w:val="none" w:sz="0" w:space="0" w:color="auto"/>
          </w:divBdr>
        </w:div>
        <w:div w:id="669914519">
          <w:marLeft w:val="0"/>
          <w:marRight w:val="120"/>
          <w:marTop w:val="0"/>
          <w:marBottom w:val="120"/>
          <w:divBdr>
            <w:top w:val="none" w:sz="0" w:space="0" w:color="auto"/>
            <w:left w:val="none" w:sz="0" w:space="0" w:color="auto"/>
            <w:bottom w:val="none" w:sz="0" w:space="0" w:color="auto"/>
            <w:right w:val="none" w:sz="0" w:space="0" w:color="auto"/>
          </w:divBdr>
        </w:div>
        <w:div w:id="720910472">
          <w:marLeft w:val="0"/>
          <w:marRight w:val="120"/>
          <w:marTop w:val="0"/>
          <w:marBottom w:val="0"/>
          <w:divBdr>
            <w:top w:val="none" w:sz="0" w:space="0" w:color="auto"/>
            <w:left w:val="none" w:sz="0" w:space="0" w:color="auto"/>
            <w:bottom w:val="none" w:sz="0" w:space="0" w:color="auto"/>
            <w:right w:val="none" w:sz="0" w:space="0" w:color="auto"/>
          </w:divBdr>
        </w:div>
        <w:div w:id="758675523">
          <w:marLeft w:val="0"/>
          <w:marRight w:val="120"/>
          <w:marTop w:val="0"/>
          <w:marBottom w:val="0"/>
          <w:divBdr>
            <w:top w:val="none" w:sz="0" w:space="0" w:color="auto"/>
            <w:left w:val="none" w:sz="0" w:space="0" w:color="auto"/>
            <w:bottom w:val="none" w:sz="0" w:space="0" w:color="auto"/>
            <w:right w:val="none" w:sz="0" w:space="0" w:color="auto"/>
          </w:divBdr>
        </w:div>
        <w:div w:id="811947743">
          <w:marLeft w:val="0"/>
          <w:marRight w:val="120"/>
          <w:marTop w:val="0"/>
          <w:marBottom w:val="120"/>
          <w:divBdr>
            <w:top w:val="none" w:sz="0" w:space="0" w:color="auto"/>
            <w:left w:val="none" w:sz="0" w:space="0" w:color="auto"/>
            <w:bottom w:val="none" w:sz="0" w:space="0" w:color="auto"/>
            <w:right w:val="none" w:sz="0" w:space="0" w:color="auto"/>
          </w:divBdr>
        </w:div>
        <w:div w:id="925574019">
          <w:marLeft w:val="0"/>
          <w:marRight w:val="120"/>
          <w:marTop w:val="0"/>
          <w:marBottom w:val="120"/>
          <w:divBdr>
            <w:top w:val="none" w:sz="0" w:space="0" w:color="auto"/>
            <w:left w:val="none" w:sz="0" w:space="0" w:color="auto"/>
            <w:bottom w:val="none" w:sz="0" w:space="0" w:color="auto"/>
            <w:right w:val="none" w:sz="0" w:space="0" w:color="auto"/>
          </w:divBdr>
        </w:div>
        <w:div w:id="955331195">
          <w:marLeft w:val="0"/>
          <w:marRight w:val="120"/>
          <w:marTop w:val="0"/>
          <w:marBottom w:val="120"/>
          <w:divBdr>
            <w:top w:val="none" w:sz="0" w:space="0" w:color="auto"/>
            <w:left w:val="none" w:sz="0" w:space="0" w:color="auto"/>
            <w:bottom w:val="none" w:sz="0" w:space="0" w:color="auto"/>
            <w:right w:val="none" w:sz="0" w:space="0" w:color="auto"/>
          </w:divBdr>
        </w:div>
        <w:div w:id="966737272">
          <w:marLeft w:val="0"/>
          <w:marRight w:val="120"/>
          <w:marTop w:val="0"/>
          <w:marBottom w:val="120"/>
          <w:divBdr>
            <w:top w:val="none" w:sz="0" w:space="0" w:color="auto"/>
            <w:left w:val="none" w:sz="0" w:space="0" w:color="auto"/>
            <w:bottom w:val="none" w:sz="0" w:space="0" w:color="auto"/>
            <w:right w:val="none" w:sz="0" w:space="0" w:color="auto"/>
          </w:divBdr>
        </w:div>
        <w:div w:id="1035084898">
          <w:marLeft w:val="0"/>
          <w:marRight w:val="120"/>
          <w:marTop w:val="0"/>
          <w:marBottom w:val="0"/>
          <w:divBdr>
            <w:top w:val="none" w:sz="0" w:space="0" w:color="auto"/>
            <w:left w:val="none" w:sz="0" w:space="0" w:color="auto"/>
            <w:bottom w:val="none" w:sz="0" w:space="0" w:color="auto"/>
            <w:right w:val="none" w:sz="0" w:space="0" w:color="auto"/>
          </w:divBdr>
        </w:div>
        <w:div w:id="1044788687">
          <w:marLeft w:val="0"/>
          <w:marRight w:val="120"/>
          <w:marTop w:val="0"/>
          <w:marBottom w:val="0"/>
          <w:divBdr>
            <w:top w:val="none" w:sz="0" w:space="0" w:color="auto"/>
            <w:left w:val="none" w:sz="0" w:space="0" w:color="auto"/>
            <w:bottom w:val="none" w:sz="0" w:space="0" w:color="auto"/>
            <w:right w:val="none" w:sz="0" w:space="0" w:color="auto"/>
          </w:divBdr>
        </w:div>
        <w:div w:id="1076823017">
          <w:marLeft w:val="0"/>
          <w:marRight w:val="120"/>
          <w:marTop w:val="0"/>
          <w:marBottom w:val="120"/>
          <w:divBdr>
            <w:top w:val="none" w:sz="0" w:space="0" w:color="auto"/>
            <w:left w:val="none" w:sz="0" w:space="0" w:color="auto"/>
            <w:bottom w:val="none" w:sz="0" w:space="0" w:color="auto"/>
            <w:right w:val="none" w:sz="0" w:space="0" w:color="auto"/>
          </w:divBdr>
        </w:div>
        <w:div w:id="1199509906">
          <w:marLeft w:val="0"/>
          <w:marRight w:val="120"/>
          <w:marTop w:val="0"/>
          <w:marBottom w:val="120"/>
          <w:divBdr>
            <w:top w:val="none" w:sz="0" w:space="0" w:color="auto"/>
            <w:left w:val="none" w:sz="0" w:space="0" w:color="auto"/>
            <w:bottom w:val="none" w:sz="0" w:space="0" w:color="auto"/>
            <w:right w:val="none" w:sz="0" w:space="0" w:color="auto"/>
          </w:divBdr>
        </w:div>
        <w:div w:id="1215314524">
          <w:marLeft w:val="0"/>
          <w:marRight w:val="120"/>
          <w:marTop w:val="0"/>
          <w:marBottom w:val="0"/>
          <w:divBdr>
            <w:top w:val="none" w:sz="0" w:space="0" w:color="auto"/>
            <w:left w:val="none" w:sz="0" w:space="0" w:color="auto"/>
            <w:bottom w:val="none" w:sz="0" w:space="0" w:color="auto"/>
            <w:right w:val="none" w:sz="0" w:space="0" w:color="auto"/>
          </w:divBdr>
        </w:div>
        <w:div w:id="1315834315">
          <w:marLeft w:val="0"/>
          <w:marRight w:val="120"/>
          <w:marTop w:val="0"/>
          <w:marBottom w:val="0"/>
          <w:divBdr>
            <w:top w:val="none" w:sz="0" w:space="0" w:color="auto"/>
            <w:left w:val="none" w:sz="0" w:space="0" w:color="auto"/>
            <w:bottom w:val="none" w:sz="0" w:space="0" w:color="auto"/>
            <w:right w:val="none" w:sz="0" w:space="0" w:color="auto"/>
          </w:divBdr>
        </w:div>
        <w:div w:id="1353535368">
          <w:marLeft w:val="0"/>
          <w:marRight w:val="120"/>
          <w:marTop w:val="0"/>
          <w:marBottom w:val="0"/>
          <w:divBdr>
            <w:top w:val="none" w:sz="0" w:space="0" w:color="auto"/>
            <w:left w:val="none" w:sz="0" w:space="0" w:color="auto"/>
            <w:bottom w:val="none" w:sz="0" w:space="0" w:color="auto"/>
            <w:right w:val="none" w:sz="0" w:space="0" w:color="auto"/>
          </w:divBdr>
        </w:div>
        <w:div w:id="1365865280">
          <w:marLeft w:val="0"/>
          <w:marRight w:val="120"/>
          <w:marTop w:val="0"/>
          <w:marBottom w:val="120"/>
          <w:divBdr>
            <w:top w:val="none" w:sz="0" w:space="0" w:color="auto"/>
            <w:left w:val="none" w:sz="0" w:space="0" w:color="auto"/>
            <w:bottom w:val="none" w:sz="0" w:space="0" w:color="auto"/>
            <w:right w:val="none" w:sz="0" w:space="0" w:color="auto"/>
          </w:divBdr>
        </w:div>
        <w:div w:id="1369377329">
          <w:marLeft w:val="0"/>
          <w:marRight w:val="120"/>
          <w:marTop w:val="0"/>
          <w:marBottom w:val="0"/>
          <w:divBdr>
            <w:top w:val="none" w:sz="0" w:space="0" w:color="auto"/>
            <w:left w:val="none" w:sz="0" w:space="0" w:color="auto"/>
            <w:bottom w:val="none" w:sz="0" w:space="0" w:color="auto"/>
            <w:right w:val="none" w:sz="0" w:space="0" w:color="auto"/>
          </w:divBdr>
        </w:div>
        <w:div w:id="1370833318">
          <w:marLeft w:val="0"/>
          <w:marRight w:val="0"/>
          <w:marTop w:val="0"/>
          <w:marBottom w:val="0"/>
          <w:divBdr>
            <w:top w:val="none" w:sz="0" w:space="0" w:color="auto"/>
            <w:left w:val="none" w:sz="0" w:space="0" w:color="auto"/>
            <w:bottom w:val="none" w:sz="0" w:space="0" w:color="auto"/>
            <w:right w:val="none" w:sz="0" w:space="0" w:color="auto"/>
          </w:divBdr>
        </w:div>
        <w:div w:id="1380130642">
          <w:marLeft w:val="0"/>
          <w:marRight w:val="120"/>
          <w:marTop w:val="0"/>
          <w:marBottom w:val="120"/>
          <w:divBdr>
            <w:top w:val="none" w:sz="0" w:space="0" w:color="auto"/>
            <w:left w:val="none" w:sz="0" w:space="0" w:color="auto"/>
            <w:bottom w:val="none" w:sz="0" w:space="0" w:color="auto"/>
            <w:right w:val="none" w:sz="0" w:space="0" w:color="auto"/>
          </w:divBdr>
        </w:div>
        <w:div w:id="1383286606">
          <w:marLeft w:val="0"/>
          <w:marRight w:val="120"/>
          <w:marTop w:val="0"/>
          <w:marBottom w:val="0"/>
          <w:divBdr>
            <w:top w:val="none" w:sz="0" w:space="0" w:color="auto"/>
            <w:left w:val="none" w:sz="0" w:space="0" w:color="auto"/>
            <w:bottom w:val="none" w:sz="0" w:space="0" w:color="auto"/>
            <w:right w:val="none" w:sz="0" w:space="0" w:color="auto"/>
          </w:divBdr>
        </w:div>
        <w:div w:id="1406101105">
          <w:marLeft w:val="0"/>
          <w:marRight w:val="120"/>
          <w:marTop w:val="0"/>
          <w:marBottom w:val="120"/>
          <w:divBdr>
            <w:top w:val="none" w:sz="0" w:space="0" w:color="auto"/>
            <w:left w:val="none" w:sz="0" w:space="0" w:color="auto"/>
            <w:bottom w:val="none" w:sz="0" w:space="0" w:color="auto"/>
            <w:right w:val="none" w:sz="0" w:space="0" w:color="auto"/>
          </w:divBdr>
        </w:div>
        <w:div w:id="1451632396">
          <w:marLeft w:val="0"/>
          <w:marRight w:val="120"/>
          <w:marTop w:val="0"/>
          <w:marBottom w:val="120"/>
          <w:divBdr>
            <w:top w:val="none" w:sz="0" w:space="0" w:color="auto"/>
            <w:left w:val="none" w:sz="0" w:space="0" w:color="auto"/>
            <w:bottom w:val="none" w:sz="0" w:space="0" w:color="auto"/>
            <w:right w:val="none" w:sz="0" w:space="0" w:color="auto"/>
          </w:divBdr>
        </w:div>
        <w:div w:id="1494252977">
          <w:marLeft w:val="0"/>
          <w:marRight w:val="120"/>
          <w:marTop w:val="0"/>
          <w:marBottom w:val="120"/>
          <w:divBdr>
            <w:top w:val="none" w:sz="0" w:space="0" w:color="auto"/>
            <w:left w:val="none" w:sz="0" w:space="0" w:color="auto"/>
            <w:bottom w:val="none" w:sz="0" w:space="0" w:color="auto"/>
            <w:right w:val="none" w:sz="0" w:space="0" w:color="auto"/>
          </w:divBdr>
        </w:div>
        <w:div w:id="1544364103">
          <w:marLeft w:val="120"/>
          <w:marRight w:val="120"/>
          <w:marTop w:val="0"/>
          <w:marBottom w:val="120"/>
          <w:divBdr>
            <w:top w:val="none" w:sz="0" w:space="0" w:color="auto"/>
            <w:left w:val="none" w:sz="0" w:space="0" w:color="auto"/>
            <w:bottom w:val="none" w:sz="0" w:space="0" w:color="auto"/>
            <w:right w:val="none" w:sz="0" w:space="0" w:color="auto"/>
          </w:divBdr>
        </w:div>
        <w:div w:id="1590197263">
          <w:marLeft w:val="120"/>
          <w:marRight w:val="120"/>
          <w:marTop w:val="0"/>
          <w:marBottom w:val="120"/>
          <w:divBdr>
            <w:top w:val="none" w:sz="0" w:space="0" w:color="auto"/>
            <w:left w:val="none" w:sz="0" w:space="0" w:color="auto"/>
            <w:bottom w:val="none" w:sz="0" w:space="0" w:color="auto"/>
            <w:right w:val="none" w:sz="0" w:space="0" w:color="auto"/>
          </w:divBdr>
        </w:div>
        <w:div w:id="1600680998">
          <w:marLeft w:val="0"/>
          <w:marRight w:val="120"/>
          <w:marTop w:val="0"/>
          <w:marBottom w:val="0"/>
          <w:divBdr>
            <w:top w:val="none" w:sz="0" w:space="0" w:color="auto"/>
            <w:left w:val="none" w:sz="0" w:space="0" w:color="auto"/>
            <w:bottom w:val="none" w:sz="0" w:space="0" w:color="auto"/>
            <w:right w:val="none" w:sz="0" w:space="0" w:color="auto"/>
          </w:divBdr>
        </w:div>
        <w:div w:id="1658803433">
          <w:marLeft w:val="0"/>
          <w:marRight w:val="120"/>
          <w:marTop w:val="0"/>
          <w:marBottom w:val="120"/>
          <w:divBdr>
            <w:top w:val="none" w:sz="0" w:space="0" w:color="auto"/>
            <w:left w:val="none" w:sz="0" w:space="0" w:color="auto"/>
            <w:bottom w:val="none" w:sz="0" w:space="0" w:color="auto"/>
            <w:right w:val="none" w:sz="0" w:space="0" w:color="auto"/>
          </w:divBdr>
        </w:div>
        <w:div w:id="1791047492">
          <w:marLeft w:val="0"/>
          <w:marRight w:val="120"/>
          <w:marTop w:val="0"/>
          <w:marBottom w:val="120"/>
          <w:divBdr>
            <w:top w:val="none" w:sz="0" w:space="0" w:color="auto"/>
            <w:left w:val="none" w:sz="0" w:space="0" w:color="auto"/>
            <w:bottom w:val="none" w:sz="0" w:space="0" w:color="auto"/>
            <w:right w:val="none" w:sz="0" w:space="0" w:color="auto"/>
          </w:divBdr>
        </w:div>
        <w:div w:id="1795907434">
          <w:marLeft w:val="120"/>
          <w:marRight w:val="120"/>
          <w:marTop w:val="0"/>
          <w:marBottom w:val="120"/>
          <w:divBdr>
            <w:top w:val="none" w:sz="0" w:space="0" w:color="auto"/>
            <w:left w:val="none" w:sz="0" w:space="0" w:color="auto"/>
            <w:bottom w:val="none" w:sz="0" w:space="0" w:color="auto"/>
            <w:right w:val="none" w:sz="0" w:space="0" w:color="auto"/>
          </w:divBdr>
        </w:div>
        <w:div w:id="1826505111">
          <w:marLeft w:val="0"/>
          <w:marRight w:val="120"/>
          <w:marTop w:val="0"/>
          <w:marBottom w:val="120"/>
          <w:divBdr>
            <w:top w:val="none" w:sz="0" w:space="0" w:color="auto"/>
            <w:left w:val="none" w:sz="0" w:space="0" w:color="auto"/>
            <w:bottom w:val="none" w:sz="0" w:space="0" w:color="auto"/>
            <w:right w:val="none" w:sz="0" w:space="0" w:color="auto"/>
          </w:divBdr>
        </w:div>
        <w:div w:id="1846552458">
          <w:marLeft w:val="0"/>
          <w:marRight w:val="120"/>
          <w:marTop w:val="0"/>
          <w:marBottom w:val="120"/>
          <w:divBdr>
            <w:top w:val="none" w:sz="0" w:space="0" w:color="auto"/>
            <w:left w:val="none" w:sz="0" w:space="0" w:color="auto"/>
            <w:bottom w:val="none" w:sz="0" w:space="0" w:color="auto"/>
            <w:right w:val="none" w:sz="0" w:space="0" w:color="auto"/>
          </w:divBdr>
        </w:div>
        <w:div w:id="1980727015">
          <w:marLeft w:val="0"/>
          <w:marRight w:val="120"/>
          <w:marTop w:val="0"/>
          <w:marBottom w:val="120"/>
          <w:divBdr>
            <w:top w:val="none" w:sz="0" w:space="0" w:color="auto"/>
            <w:left w:val="none" w:sz="0" w:space="0" w:color="auto"/>
            <w:bottom w:val="none" w:sz="0" w:space="0" w:color="auto"/>
            <w:right w:val="none" w:sz="0" w:space="0" w:color="auto"/>
          </w:divBdr>
        </w:div>
        <w:div w:id="2027250497">
          <w:marLeft w:val="0"/>
          <w:marRight w:val="120"/>
          <w:marTop w:val="0"/>
          <w:marBottom w:val="120"/>
          <w:divBdr>
            <w:top w:val="none" w:sz="0" w:space="0" w:color="auto"/>
            <w:left w:val="none" w:sz="0" w:space="0" w:color="auto"/>
            <w:bottom w:val="none" w:sz="0" w:space="0" w:color="auto"/>
            <w:right w:val="none" w:sz="0" w:space="0" w:color="auto"/>
          </w:divBdr>
        </w:div>
        <w:div w:id="2078354814">
          <w:marLeft w:val="0"/>
          <w:marRight w:val="120"/>
          <w:marTop w:val="0"/>
          <w:marBottom w:val="120"/>
          <w:divBdr>
            <w:top w:val="none" w:sz="0" w:space="0" w:color="auto"/>
            <w:left w:val="none" w:sz="0" w:space="0" w:color="auto"/>
            <w:bottom w:val="none" w:sz="0" w:space="0" w:color="auto"/>
            <w:right w:val="none" w:sz="0" w:space="0" w:color="auto"/>
          </w:divBdr>
        </w:div>
        <w:div w:id="2099397919">
          <w:marLeft w:val="720"/>
          <w:marRight w:val="120"/>
          <w:marTop w:val="0"/>
          <w:marBottom w:val="0"/>
          <w:divBdr>
            <w:top w:val="none" w:sz="0" w:space="0" w:color="auto"/>
            <w:left w:val="none" w:sz="0" w:space="0" w:color="auto"/>
            <w:bottom w:val="none" w:sz="0" w:space="0" w:color="auto"/>
            <w:right w:val="none" w:sz="0" w:space="0" w:color="auto"/>
          </w:divBdr>
        </w:div>
        <w:div w:id="2142378464">
          <w:marLeft w:val="0"/>
          <w:marRight w:val="120"/>
          <w:marTop w:val="0"/>
          <w:marBottom w:val="0"/>
          <w:divBdr>
            <w:top w:val="none" w:sz="0" w:space="0" w:color="auto"/>
            <w:left w:val="none" w:sz="0" w:space="0" w:color="auto"/>
            <w:bottom w:val="none" w:sz="0" w:space="0" w:color="auto"/>
            <w:right w:val="none" w:sz="0" w:space="0" w:color="auto"/>
          </w:divBdr>
        </w:div>
      </w:divsChild>
    </w:div>
    <w:div w:id="243760065">
      <w:bodyDiv w:val="1"/>
      <w:marLeft w:val="0"/>
      <w:marRight w:val="0"/>
      <w:marTop w:val="0"/>
      <w:marBottom w:val="0"/>
      <w:divBdr>
        <w:top w:val="none" w:sz="0" w:space="0" w:color="auto"/>
        <w:left w:val="none" w:sz="0" w:space="0" w:color="auto"/>
        <w:bottom w:val="none" w:sz="0" w:space="0" w:color="auto"/>
        <w:right w:val="none" w:sz="0" w:space="0" w:color="auto"/>
      </w:divBdr>
    </w:div>
    <w:div w:id="311299786">
      <w:bodyDiv w:val="1"/>
      <w:marLeft w:val="0"/>
      <w:marRight w:val="0"/>
      <w:marTop w:val="0"/>
      <w:marBottom w:val="0"/>
      <w:divBdr>
        <w:top w:val="none" w:sz="0" w:space="0" w:color="auto"/>
        <w:left w:val="none" w:sz="0" w:space="0" w:color="auto"/>
        <w:bottom w:val="none" w:sz="0" w:space="0" w:color="auto"/>
        <w:right w:val="none" w:sz="0" w:space="0" w:color="auto"/>
      </w:divBdr>
    </w:div>
    <w:div w:id="349185981">
      <w:bodyDiv w:val="1"/>
      <w:marLeft w:val="0"/>
      <w:marRight w:val="0"/>
      <w:marTop w:val="0"/>
      <w:marBottom w:val="0"/>
      <w:divBdr>
        <w:top w:val="none" w:sz="0" w:space="0" w:color="auto"/>
        <w:left w:val="none" w:sz="0" w:space="0" w:color="auto"/>
        <w:bottom w:val="none" w:sz="0" w:space="0" w:color="auto"/>
        <w:right w:val="none" w:sz="0" w:space="0" w:color="auto"/>
      </w:divBdr>
    </w:div>
    <w:div w:id="400981477">
      <w:bodyDiv w:val="1"/>
      <w:marLeft w:val="0"/>
      <w:marRight w:val="0"/>
      <w:marTop w:val="0"/>
      <w:marBottom w:val="0"/>
      <w:divBdr>
        <w:top w:val="none" w:sz="0" w:space="0" w:color="auto"/>
        <w:left w:val="none" w:sz="0" w:space="0" w:color="auto"/>
        <w:bottom w:val="none" w:sz="0" w:space="0" w:color="auto"/>
        <w:right w:val="none" w:sz="0" w:space="0" w:color="auto"/>
      </w:divBdr>
    </w:div>
    <w:div w:id="505554783">
      <w:bodyDiv w:val="1"/>
      <w:marLeft w:val="0"/>
      <w:marRight w:val="0"/>
      <w:marTop w:val="0"/>
      <w:marBottom w:val="0"/>
      <w:divBdr>
        <w:top w:val="none" w:sz="0" w:space="0" w:color="auto"/>
        <w:left w:val="none" w:sz="0" w:space="0" w:color="auto"/>
        <w:bottom w:val="none" w:sz="0" w:space="0" w:color="auto"/>
        <w:right w:val="none" w:sz="0" w:space="0" w:color="auto"/>
      </w:divBdr>
    </w:div>
    <w:div w:id="507448594">
      <w:bodyDiv w:val="1"/>
      <w:marLeft w:val="0"/>
      <w:marRight w:val="0"/>
      <w:marTop w:val="0"/>
      <w:marBottom w:val="0"/>
      <w:divBdr>
        <w:top w:val="none" w:sz="0" w:space="0" w:color="auto"/>
        <w:left w:val="none" w:sz="0" w:space="0" w:color="auto"/>
        <w:bottom w:val="none" w:sz="0" w:space="0" w:color="auto"/>
        <w:right w:val="none" w:sz="0" w:space="0" w:color="auto"/>
      </w:divBdr>
    </w:div>
    <w:div w:id="518156240">
      <w:bodyDiv w:val="1"/>
      <w:marLeft w:val="0"/>
      <w:marRight w:val="0"/>
      <w:marTop w:val="0"/>
      <w:marBottom w:val="0"/>
      <w:divBdr>
        <w:top w:val="none" w:sz="0" w:space="0" w:color="auto"/>
        <w:left w:val="none" w:sz="0" w:space="0" w:color="auto"/>
        <w:bottom w:val="none" w:sz="0" w:space="0" w:color="auto"/>
        <w:right w:val="none" w:sz="0" w:space="0" w:color="auto"/>
      </w:divBdr>
    </w:div>
    <w:div w:id="557715460">
      <w:bodyDiv w:val="1"/>
      <w:marLeft w:val="0"/>
      <w:marRight w:val="0"/>
      <w:marTop w:val="0"/>
      <w:marBottom w:val="0"/>
      <w:divBdr>
        <w:top w:val="none" w:sz="0" w:space="0" w:color="auto"/>
        <w:left w:val="none" w:sz="0" w:space="0" w:color="auto"/>
        <w:bottom w:val="none" w:sz="0" w:space="0" w:color="auto"/>
        <w:right w:val="none" w:sz="0" w:space="0" w:color="auto"/>
      </w:divBdr>
    </w:div>
    <w:div w:id="578684160">
      <w:bodyDiv w:val="1"/>
      <w:marLeft w:val="0"/>
      <w:marRight w:val="0"/>
      <w:marTop w:val="0"/>
      <w:marBottom w:val="0"/>
      <w:divBdr>
        <w:top w:val="none" w:sz="0" w:space="0" w:color="auto"/>
        <w:left w:val="none" w:sz="0" w:space="0" w:color="auto"/>
        <w:bottom w:val="none" w:sz="0" w:space="0" w:color="auto"/>
        <w:right w:val="none" w:sz="0" w:space="0" w:color="auto"/>
      </w:divBdr>
    </w:div>
    <w:div w:id="791360258">
      <w:bodyDiv w:val="1"/>
      <w:marLeft w:val="0"/>
      <w:marRight w:val="0"/>
      <w:marTop w:val="0"/>
      <w:marBottom w:val="0"/>
      <w:divBdr>
        <w:top w:val="none" w:sz="0" w:space="0" w:color="auto"/>
        <w:left w:val="none" w:sz="0" w:space="0" w:color="auto"/>
        <w:bottom w:val="none" w:sz="0" w:space="0" w:color="auto"/>
        <w:right w:val="none" w:sz="0" w:space="0" w:color="auto"/>
      </w:divBdr>
    </w:div>
    <w:div w:id="886336132">
      <w:bodyDiv w:val="1"/>
      <w:marLeft w:val="0"/>
      <w:marRight w:val="0"/>
      <w:marTop w:val="0"/>
      <w:marBottom w:val="0"/>
      <w:divBdr>
        <w:top w:val="none" w:sz="0" w:space="0" w:color="auto"/>
        <w:left w:val="none" w:sz="0" w:space="0" w:color="auto"/>
        <w:bottom w:val="none" w:sz="0" w:space="0" w:color="auto"/>
        <w:right w:val="none" w:sz="0" w:space="0" w:color="auto"/>
      </w:divBdr>
      <w:divsChild>
        <w:div w:id="1735737944">
          <w:marLeft w:val="0"/>
          <w:marRight w:val="0"/>
          <w:marTop w:val="105"/>
          <w:marBottom w:val="30"/>
          <w:divBdr>
            <w:top w:val="none" w:sz="0" w:space="0" w:color="auto"/>
            <w:left w:val="none" w:sz="0" w:space="0" w:color="auto"/>
            <w:bottom w:val="none" w:sz="0" w:space="0" w:color="auto"/>
            <w:right w:val="none" w:sz="0" w:space="0" w:color="auto"/>
          </w:divBdr>
          <w:divsChild>
            <w:div w:id="1812669101">
              <w:marLeft w:val="0"/>
              <w:marRight w:val="0"/>
              <w:marTop w:val="0"/>
              <w:marBottom w:val="0"/>
              <w:divBdr>
                <w:top w:val="none" w:sz="0" w:space="0" w:color="auto"/>
                <w:left w:val="none" w:sz="0" w:space="0" w:color="auto"/>
                <w:bottom w:val="none" w:sz="0" w:space="0" w:color="auto"/>
                <w:right w:val="none" w:sz="0" w:space="0" w:color="auto"/>
              </w:divBdr>
              <w:divsChild>
                <w:div w:id="165479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5252">
          <w:marLeft w:val="0"/>
          <w:marRight w:val="0"/>
          <w:marTop w:val="0"/>
          <w:marBottom w:val="0"/>
          <w:divBdr>
            <w:top w:val="none" w:sz="0" w:space="0" w:color="auto"/>
            <w:left w:val="none" w:sz="0" w:space="0" w:color="auto"/>
            <w:bottom w:val="none" w:sz="0" w:space="0" w:color="auto"/>
            <w:right w:val="none" w:sz="0" w:space="0" w:color="auto"/>
          </w:divBdr>
          <w:divsChild>
            <w:div w:id="567346902">
              <w:marLeft w:val="0"/>
              <w:marRight w:val="0"/>
              <w:marTop w:val="0"/>
              <w:marBottom w:val="0"/>
              <w:divBdr>
                <w:top w:val="none" w:sz="0" w:space="0" w:color="auto"/>
                <w:left w:val="none" w:sz="0" w:space="0" w:color="auto"/>
                <w:bottom w:val="none" w:sz="0" w:space="0" w:color="auto"/>
                <w:right w:val="none" w:sz="0" w:space="0" w:color="auto"/>
              </w:divBdr>
              <w:divsChild>
                <w:div w:id="17778924">
                  <w:marLeft w:val="60"/>
                  <w:marRight w:val="0"/>
                  <w:marTop w:val="0"/>
                  <w:marBottom w:val="0"/>
                  <w:divBdr>
                    <w:top w:val="none" w:sz="0" w:space="0" w:color="auto"/>
                    <w:left w:val="none" w:sz="0" w:space="0" w:color="auto"/>
                    <w:bottom w:val="none" w:sz="0" w:space="0" w:color="auto"/>
                    <w:right w:val="none" w:sz="0" w:space="0" w:color="auto"/>
                  </w:divBdr>
                  <w:divsChild>
                    <w:div w:id="1589242">
                      <w:marLeft w:val="0"/>
                      <w:marRight w:val="0"/>
                      <w:marTop w:val="0"/>
                      <w:marBottom w:val="120"/>
                      <w:divBdr>
                        <w:top w:val="single" w:sz="6" w:space="0" w:color="A0A0A0"/>
                        <w:left w:val="single" w:sz="6" w:space="0" w:color="B9B9B9"/>
                        <w:bottom w:val="single" w:sz="6" w:space="0" w:color="B9B9B9"/>
                        <w:right w:val="single" w:sz="6" w:space="0" w:color="B9B9B9"/>
                      </w:divBdr>
                      <w:divsChild>
                        <w:div w:id="128117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389911">
              <w:marLeft w:val="0"/>
              <w:marRight w:val="0"/>
              <w:marTop w:val="0"/>
              <w:marBottom w:val="0"/>
              <w:divBdr>
                <w:top w:val="none" w:sz="0" w:space="0" w:color="auto"/>
                <w:left w:val="none" w:sz="0" w:space="0" w:color="auto"/>
                <w:bottom w:val="none" w:sz="0" w:space="0" w:color="auto"/>
                <w:right w:val="none" w:sz="0" w:space="0" w:color="auto"/>
              </w:divBdr>
              <w:divsChild>
                <w:div w:id="357707815">
                  <w:marLeft w:val="0"/>
                  <w:marRight w:val="60"/>
                  <w:marTop w:val="0"/>
                  <w:marBottom w:val="0"/>
                  <w:divBdr>
                    <w:top w:val="none" w:sz="0" w:space="0" w:color="auto"/>
                    <w:left w:val="none" w:sz="0" w:space="0" w:color="auto"/>
                    <w:bottom w:val="none" w:sz="0" w:space="0" w:color="auto"/>
                    <w:right w:val="none" w:sz="0" w:space="0" w:color="auto"/>
                  </w:divBdr>
                  <w:divsChild>
                    <w:div w:id="595133347">
                      <w:marLeft w:val="0"/>
                      <w:marRight w:val="0"/>
                      <w:marTop w:val="0"/>
                      <w:marBottom w:val="0"/>
                      <w:divBdr>
                        <w:top w:val="none" w:sz="0" w:space="0" w:color="auto"/>
                        <w:left w:val="none" w:sz="0" w:space="0" w:color="auto"/>
                        <w:bottom w:val="none" w:sz="0" w:space="0" w:color="auto"/>
                        <w:right w:val="none" w:sz="0" w:space="0" w:color="auto"/>
                      </w:divBdr>
                      <w:divsChild>
                        <w:div w:id="1776635036">
                          <w:marLeft w:val="0"/>
                          <w:marRight w:val="0"/>
                          <w:marTop w:val="0"/>
                          <w:marBottom w:val="750"/>
                          <w:divBdr>
                            <w:top w:val="single" w:sz="6" w:space="0" w:color="F5F5F5"/>
                            <w:left w:val="single" w:sz="6" w:space="0" w:color="F5F5F5"/>
                            <w:bottom w:val="single" w:sz="6" w:space="0" w:color="F5F5F5"/>
                            <w:right w:val="single" w:sz="6" w:space="0" w:color="F5F5F5"/>
                          </w:divBdr>
                          <w:divsChild>
                            <w:div w:id="485901099">
                              <w:marLeft w:val="0"/>
                              <w:marRight w:val="0"/>
                              <w:marTop w:val="0"/>
                              <w:marBottom w:val="0"/>
                              <w:divBdr>
                                <w:top w:val="none" w:sz="0" w:space="0" w:color="auto"/>
                                <w:left w:val="none" w:sz="0" w:space="0" w:color="auto"/>
                                <w:bottom w:val="none" w:sz="0" w:space="0" w:color="auto"/>
                                <w:right w:val="none" w:sz="0" w:space="0" w:color="auto"/>
                              </w:divBdr>
                              <w:divsChild>
                                <w:div w:id="14887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5021166">
      <w:bodyDiv w:val="1"/>
      <w:marLeft w:val="0"/>
      <w:marRight w:val="0"/>
      <w:marTop w:val="0"/>
      <w:marBottom w:val="0"/>
      <w:divBdr>
        <w:top w:val="none" w:sz="0" w:space="0" w:color="auto"/>
        <w:left w:val="none" w:sz="0" w:space="0" w:color="auto"/>
        <w:bottom w:val="none" w:sz="0" w:space="0" w:color="auto"/>
        <w:right w:val="none" w:sz="0" w:space="0" w:color="auto"/>
      </w:divBdr>
    </w:div>
    <w:div w:id="958994565">
      <w:bodyDiv w:val="1"/>
      <w:marLeft w:val="0"/>
      <w:marRight w:val="0"/>
      <w:marTop w:val="0"/>
      <w:marBottom w:val="0"/>
      <w:divBdr>
        <w:top w:val="none" w:sz="0" w:space="0" w:color="auto"/>
        <w:left w:val="none" w:sz="0" w:space="0" w:color="auto"/>
        <w:bottom w:val="none" w:sz="0" w:space="0" w:color="auto"/>
        <w:right w:val="none" w:sz="0" w:space="0" w:color="auto"/>
      </w:divBdr>
    </w:div>
    <w:div w:id="1025181359">
      <w:bodyDiv w:val="1"/>
      <w:marLeft w:val="0"/>
      <w:marRight w:val="0"/>
      <w:marTop w:val="0"/>
      <w:marBottom w:val="0"/>
      <w:divBdr>
        <w:top w:val="none" w:sz="0" w:space="0" w:color="auto"/>
        <w:left w:val="none" w:sz="0" w:space="0" w:color="auto"/>
        <w:bottom w:val="none" w:sz="0" w:space="0" w:color="auto"/>
        <w:right w:val="none" w:sz="0" w:space="0" w:color="auto"/>
      </w:divBdr>
    </w:div>
    <w:div w:id="1047876472">
      <w:bodyDiv w:val="1"/>
      <w:marLeft w:val="0"/>
      <w:marRight w:val="0"/>
      <w:marTop w:val="0"/>
      <w:marBottom w:val="0"/>
      <w:divBdr>
        <w:top w:val="none" w:sz="0" w:space="0" w:color="auto"/>
        <w:left w:val="none" w:sz="0" w:space="0" w:color="auto"/>
        <w:bottom w:val="none" w:sz="0" w:space="0" w:color="auto"/>
        <w:right w:val="none" w:sz="0" w:space="0" w:color="auto"/>
      </w:divBdr>
    </w:div>
    <w:div w:id="1066151296">
      <w:bodyDiv w:val="1"/>
      <w:marLeft w:val="0"/>
      <w:marRight w:val="0"/>
      <w:marTop w:val="0"/>
      <w:marBottom w:val="0"/>
      <w:divBdr>
        <w:top w:val="none" w:sz="0" w:space="0" w:color="auto"/>
        <w:left w:val="none" w:sz="0" w:space="0" w:color="auto"/>
        <w:bottom w:val="none" w:sz="0" w:space="0" w:color="auto"/>
        <w:right w:val="none" w:sz="0" w:space="0" w:color="auto"/>
      </w:divBdr>
    </w:div>
    <w:div w:id="1174952292">
      <w:bodyDiv w:val="1"/>
      <w:marLeft w:val="0"/>
      <w:marRight w:val="0"/>
      <w:marTop w:val="0"/>
      <w:marBottom w:val="0"/>
      <w:divBdr>
        <w:top w:val="none" w:sz="0" w:space="0" w:color="auto"/>
        <w:left w:val="none" w:sz="0" w:space="0" w:color="auto"/>
        <w:bottom w:val="none" w:sz="0" w:space="0" w:color="auto"/>
        <w:right w:val="none" w:sz="0" w:space="0" w:color="auto"/>
      </w:divBdr>
    </w:div>
    <w:div w:id="1205097281">
      <w:bodyDiv w:val="1"/>
      <w:marLeft w:val="0"/>
      <w:marRight w:val="0"/>
      <w:marTop w:val="0"/>
      <w:marBottom w:val="0"/>
      <w:divBdr>
        <w:top w:val="none" w:sz="0" w:space="0" w:color="auto"/>
        <w:left w:val="none" w:sz="0" w:space="0" w:color="auto"/>
        <w:bottom w:val="none" w:sz="0" w:space="0" w:color="auto"/>
        <w:right w:val="none" w:sz="0" w:space="0" w:color="auto"/>
      </w:divBdr>
    </w:div>
    <w:div w:id="1208642654">
      <w:bodyDiv w:val="1"/>
      <w:marLeft w:val="0"/>
      <w:marRight w:val="0"/>
      <w:marTop w:val="0"/>
      <w:marBottom w:val="0"/>
      <w:divBdr>
        <w:top w:val="none" w:sz="0" w:space="0" w:color="auto"/>
        <w:left w:val="none" w:sz="0" w:space="0" w:color="auto"/>
        <w:bottom w:val="none" w:sz="0" w:space="0" w:color="auto"/>
        <w:right w:val="none" w:sz="0" w:space="0" w:color="auto"/>
      </w:divBdr>
    </w:div>
    <w:div w:id="1237519157">
      <w:bodyDiv w:val="1"/>
      <w:marLeft w:val="0"/>
      <w:marRight w:val="0"/>
      <w:marTop w:val="0"/>
      <w:marBottom w:val="0"/>
      <w:divBdr>
        <w:top w:val="none" w:sz="0" w:space="0" w:color="auto"/>
        <w:left w:val="none" w:sz="0" w:space="0" w:color="auto"/>
        <w:bottom w:val="none" w:sz="0" w:space="0" w:color="auto"/>
        <w:right w:val="none" w:sz="0" w:space="0" w:color="auto"/>
      </w:divBdr>
    </w:div>
    <w:div w:id="1272010747">
      <w:bodyDiv w:val="1"/>
      <w:marLeft w:val="0"/>
      <w:marRight w:val="0"/>
      <w:marTop w:val="0"/>
      <w:marBottom w:val="0"/>
      <w:divBdr>
        <w:top w:val="none" w:sz="0" w:space="0" w:color="auto"/>
        <w:left w:val="none" w:sz="0" w:space="0" w:color="auto"/>
        <w:bottom w:val="none" w:sz="0" w:space="0" w:color="auto"/>
        <w:right w:val="none" w:sz="0" w:space="0" w:color="auto"/>
      </w:divBdr>
    </w:div>
    <w:div w:id="1299067132">
      <w:bodyDiv w:val="1"/>
      <w:marLeft w:val="0"/>
      <w:marRight w:val="0"/>
      <w:marTop w:val="0"/>
      <w:marBottom w:val="0"/>
      <w:divBdr>
        <w:top w:val="none" w:sz="0" w:space="0" w:color="auto"/>
        <w:left w:val="none" w:sz="0" w:space="0" w:color="auto"/>
        <w:bottom w:val="none" w:sz="0" w:space="0" w:color="auto"/>
        <w:right w:val="none" w:sz="0" w:space="0" w:color="auto"/>
      </w:divBdr>
    </w:div>
    <w:div w:id="1360935473">
      <w:bodyDiv w:val="1"/>
      <w:marLeft w:val="0"/>
      <w:marRight w:val="0"/>
      <w:marTop w:val="0"/>
      <w:marBottom w:val="0"/>
      <w:divBdr>
        <w:top w:val="none" w:sz="0" w:space="0" w:color="auto"/>
        <w:left w:val="none" w:sz="0" w:space="0" w:color="auto"/>
        <w:bottom w:val="none" w:sz="0" w:space="0" w:color="auto"/>
        <w:right w:val="none" w:sz="0" w:space="0" w:color="auto"/>
      </w:divBdr>
    </w:div>
    <w:div w:id="1639796235">
      <w:bodyDiv w:val="1"/>
      <w:marLeft w:val="0"/>
      <w:marRight w:val="0"/>
      <w:marTop w:val="0"/>
      <w:marBottom w:val="0"/>
      <w:divBdr>
        <w:top w:val="none" w:sz="0" w:space="0" w:color="auto"/>
        <w:left w:val="none" w:sz="0" w:space="0" w:color="auto"/>
        <w:bottom w:val="none" w:sz="0" w:space="0" w:color="auto"/>
        <w:right w:val="none" w:sz="0" w:space="0" w:color="auto"/>
      </w:divBdr>
      <w:divsChild>
        <w:div w:id="707529182">
          <w:marLeft w:val="0"/>
          <w:marRight w:val="0"/>
          <w:marTop w:val="105"/>
          <w:marBottom w:val="30"/>
          <w:divBdr>
            <w:top w:val="none" w:sz="0" w:space="0" w:color="auto"/>
            <w:left w:val="none" w:sz="0" w:space="0" w:color="auto"/>
            <w:bottom w:val="none" w:sz="0" w:space="0" w:color="auto"/>
            <w:right w:val="none" w:sz="0" w:space="0" w:color="auto"/>
          </w:divBdr>
          <w:divsChild>
            <w:div w:id="1502504942">
              <w:marLeft w:val="0"/>
              <w:marRight w:val="0"/>
              <w:marTop w:val="0"/>
              <w:marBottom w:val="0"/>
              <w:divBdr>
                <w:top w:val="none" w:sz="0" w:space="0" w:color="auto"/>
                <w:left w:val="none" w:sz="0" w:space="0" w:color="auto"/>
                <w:bottom w:val="none" w:sz="0" w:space="0" w:color="auto"/>
                <w:right w:val="none" w:sz="0" w:space="0" w:color="auto"/>
              </w:divBdr>
              <w:divsChild>
                <w:div w:id="210587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80015">
          <w:marLeft w:val="0"/>
          <w:marRight w:val="0"/>
          <w:marTop w:val="0"/>
          <w:marBottom w:val="0"/>
          <w:divBdr>
            <w:top w:val="none" w:sz="0" w:space="0" w:color="auto"/>
            <w:left w:val="none" w:sz="0" w:space="0" w:color="auto"/>
            <w:bottom w:val="none" w:sz="0" w:space="0" w:color="auto"/>
            <w:right w:val="none" w:sz="0" w:space="0" w:color="auto"/>
          </w:divBdr>
          <w:divsChild>
            <w:div w:id="859197612">
              <w:marLeft w:val="0"/>
              <w:marRight w:val="0"/>
              <w:marTop w:val="0"/>
              <w:marBottom w:val="0"/>
              <w:divBdr>
                <w:top w:val="none" w:sz="0" w:space="0" w:color="auto"/>
                <w:left w:val="none" w:sz="0" w:space="0" w:color="auto"/>
                <w:bottom w:val="none" w:sz="0" w:space="0" w:color="auto"/>
                <w:right w:val="none" w:sz="0" w:space="0" w:color="auto"/>
              </w:divBdr>
              <w:divsChild>
                <w:div w:id="454720352">
                  <w:marLeft w:val="60"/>
                  <w:marRight w:val="0"/>
                  <w:marTop w:val="0"/>
                  <w:marBottom w:val="0"/>
                  <w:divBdr>
                    <w:top w:val="none" w:sz="0" w:space="0" w:color="auto"/>
                    <w:left w:val="none" w:sz="0" w:space="0" w:color="auto"/>
                    <w:bottom w:val="none" w:sz="0" w:space="0" w:color="auto"/>
                    <w:right w:val="none" w:sz="0" w:space="0" w:color="auto"/>
                  </w:divBdr>
                  <w:divsChild>
                    <w:div w:id="2145081424">
                      <w:marLeft w:val="0"/>
                      <w:marRight w:val="0"/>
                      <w:marTop w:val="0"/>
                      <w:marBottom w:val="120"/>
                      <w:divBdr>
                        <w:top w:val="single" w:sz="6" w:space="0" w:color="A0A0A0"/>
                        <w:left w:val="single" w:sz="6" w:space="0" w:color="B9B9B9"/>
                        <w:bottom w:val="single" w:sz="6" w:space="0" w:color="B9B9B9"/>
                        <w:right w:val="single" w:sz="6" w:space="0" w:color="B9B9B9"/>
                      </w:divBdr>
                      <w:divsChild>
                        <w:div w:id="1112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9834">
              <w:marLeft w:val="0"/>
              <w:marRight w:val="0"/>
              <w:marTop w:val="0"/>
              <w:marBottom w:val="0"/>
              <w:divBdr>
                <w:top w:val="none" w:sz="0" w:space="0" w:color="auto"/>
                <w:left w:val="none" w:sz="0" w:space="0" w:color="auto"/>
                <w:bottom w:val="none" w:sz="0" w:space="0" w:color="auto"/>
                <w:right w:val="none" w:sz="0" w:space="0" w:color="auto"/>
              </w:divBdr>
              <w:divsChild>
                <w:div w:id="1921062511">
                  <w:marLeft w:val="0"/>
                  <w:marRight w:val="60"/>
                  <w:marTop w:val="0"/>
                  <w:marBottom w:val="0"/>
                  <w:divBdr>
                    <w:top w:val="none" w:sz="0" w:space="0" w:color="auto"/>
                    <w:left w:val="none" w:sz="0" w:space="0" w:color="auto"/>
                    <w:bottom w:val="none" w:sz="0" w:space="0" w:color="auto"/>
                    <w:right w:val="none" w:sz="0" w:space="0" w:color="auto"/>
                  </w:divBdr>
                  <w:divsChild>
                    <w:div w:id="1430003050">
                      <w:marLeft w:val="0"/>
                      <w:marRight w:val="0"/>
                      <w:marTop w:val="0"/>
                      <w:marBottom w:val="0"/>
                      <w:divBdr>
                        <w:top w:val="none" w:sz="0" w:space="0" w:color="auto"/>
                        <w:left w:val="none" w:sz="0" w:space="0" w:color="auto"/>
                        <w:bottom w:val="none" w:sz="0" w:space="0" w:color="auto"/>
                        <w:right w:val="none" w:sz="0" w:space="0" w:color="auto"/>
                      </w:divBdr>
                      <w:divsChild>
                        <w:div w:id="1448963916">
                          <w:marLeft w:val="0"/>
                          <w:marRight w:val="0"/>
                          <w:marTop w:val="0"/>
                          <w:marBottom w:val="750"/>
                          <w:divBdr>
                            <w:top w:val="single" w:sz="6" w:space="0" w:color="F5F5F5"/>
                            <w:left w:val="single" w:sz="6" w:space="0" w:color="F5F5F5"/>
                            <w:bottom w:val="single" w:sz="6" w:space="0" w:color="F5F5F5"/>
                            <w:right w:val="single" w:sz="6" w:space="0" w:color="F5F5F5"/>
                          </w:divBdr>
                          <w:divsChild>
                            <w:div w:id="378624746">
                              <w:marLeft w:val="0"/>
                              <w:marRight w:val="0"/>
                              <w:marTop w:val="0"/>
                              <w:marBottom w:val="0"/>
                              <w:divBdr>
                                <w:top w:val="none" w:sz="0" w:space="0" w:color="auto"/>
                                <w:left w:val="none" w:sz="0" w:space="0" w:color="auto"/>
                                <w:bottom w:val="none" w:sz="0" w:space="0" w:color="auto"/>
                                <w:right w:val="none" w:sz="0" w:space="0" w:color="auto"/>
                              </w:divBdr>
                              <w:divsChild>
                                <w:div w:id="187368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305797">
      <w:bodyDiv w:val="1"/>
      <w:marLeft w:val="0"/>
      <w:marRight w:val="0"/>
      <w:marTop w:val="0"/>
      <w:marBottom w:val="0"/>
      <w:divBdr>
        <w:top w:val="none" w:sz="0" w:space="0" w:color="auto"/>
        <w:left w:val="none" w:sz="0" w:space="0" w:color="auto"/>
        <w:bottom w:val="none" w:sz="0" w:space="0" w:color="auto"/>
        <w:right w:val="none" w:sz="0" w:space="0" w:color="auto"/>
      </w:divBdr>
    </w:div>
    <w:div w:id="1748260758">
      <w:bodyDiv w:val="1"/>
      <w:marLeft w:val="0"/>
      <w:marRight w:val="0"/>
      <w:marTop w:val="0"/>
      <w:marBottom w:val="0"/>
      <w:divBdr>
        <w:top w:val="none" w:sz="0" w:space="0" w:color="auto"/>
        <w:left w:val="none" w:sz="0" w:space="0" w:color="auto"/>
        <w:bottom w:val="none" w:sz="0" w:space="0" w:color="auto"/>
        <w:right w:val="none" w:sz="0" w:space="0" w:color="auto"/>
      </w:divBdr>
    </w:div>
    <w:div w:id="1759255473">
      <w:bodyDiv w:val="1"/>
      <w:marLeft w:val="0"/>
      <w:marRight w:val="0"/>
      <w:marTop w:val="0"/>
      <w:marBottom w:val="0"/>
      <w:divBdr>
        <w:top w:val="none" w:sz="0" w:space="0" w:color="auto"/>
        <w:left w:val="none" w:sz="0" w:space="0" w:color="auto"/>
        <w:bottom w:val="none" w:sz="0" w:space="0" w:color="auto"/>
        <w:right w:val="none" w:sz="0" w:space="0" w:color="auto"/>
      </w:divBdr>
    </w:div>
    <w:div w:id="2029521253">
      <w:bodyDiv w:val="1"/>
      <w:marLeft w:val="0"/>
      <w:marRight w:val="0"/>
      <w:marTop w:val="0"/>
      <w:marBottom w:val="0"/>
      <w:divBdr>
        <w:top w:val="none" w:sz="0" w:space="0" w:color="auto"/>
        <w:left w:val="none" w:sz="0" w:space="0" w:color="auto"/>
        <w:bottom w:val="none" w:sz="0" w:space="0" w:color="auto"/>
        <w:right w:val="none" w:sz="0" w:space="0" w:color="auto"/>
      </w:divBdr>
    </w:div>
    <w:div w:id="2038895678">
      <w:bodyDiv w:val="1"/>
      <w:marLeft w:val="0"/>
      <w:marRight w:val="0"/>
      <w:marTop w:val="0"/>
      <w:marBottom w:val="0"/>
      <w:divBdr>
        <w:top w:val="none" w:sz="0" w:space="0" w:color="auto"/>
        <w:left w:val="none" w:sz="0" w:space="0" w:color="auto"/>
        <w:bottom w:val="none" w:sz="0" w:space="0" w:color="auto"/>
        <w:right w:val="none" w:sz="0" w:space="0" w:color="auto"/>
      </w:divBdr>
    </w:div>
    <w:div w:id="2091151007">
      <w:bodyDiv w:val="1"/>
      <w:marLeft w:val="0"/>
      <w:marRight w:val="0"/>
      <w:marTop w:val="0"/>
      <w:marBottom w:val="0"/>
      <w:divBdr>
        <w:top w:val="none" w:sz="0" w:space="0" w:color="auto"/>
        <w:left w:val="none" w:sz="0" w:space="0" w:color="auto"/>
        <w:bottom w:val="none" w:sz="0" w:space="0" w:color="auto"/>
        <w:right w:val="none" w:sz="0" w:space="0" w:color="auto"/>
      </w:divBdr>
    </w:div>
    <w:div w:id="2120490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eople.cs.ksu.edu/~dwyer/SPINDOC/typedef.html"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oleObject" Target="embeddings/oleObject4.bin"/><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people.cs.ksu.edu/~dwyer/SPINDOC/mtype.html" TargetMode="External"/><Relationship Id="rId17" Type="http://schemas.openxmlformats.org/officeDocument/2006/relationships/oleObject" Target="embeddings/oleObject2.bin"/><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oleObject" Target="embeddings/oleObject5.bin"/><Relationship Id="rId46" Type="http://schemas.openxmlformats.org/officeDocument/2006/relationships/image" Target="media/image30.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jpe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oleObject" Target="embeddings/oleObject3.bin"/><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53079-B79F-4B6A-B53C-5A504D7F4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6160</Words>
  <Characters>35116</Characters>
  <Application>Microsoft Office Word</Application>
  <DocSecurity>0</DocSecurity>
  <Lines>292</Lines>
  <Paragraphs>82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Speech Training System for Hearing Impaired</vt:lpstr>
      <vt:lpstr>Speech Training System for Hearing Impaired</vt:lpstr>
    </vt:vector>
  </TitlesOfParts>
  <Company/>
  <LinksUpToDate>false</LinksUpToDate>
  <CharactersWithSpaces>41194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Speech Training System for Hearing Impaired</dc:title>
  <dc:creator>saeed</dc:creator>
  <cp:lastModifiedBy>Ahmad Mnasra</cp:lastModifiedBy>
  <cp:revision>2</cp:revision>
  <cp:lastPrinted>2017-01-16T08:10:00Z</cp:lastPrinted>
  <dcterms:created xsi:type="dcterms:W3CDTF">2017-01-20T11:42:00Z</dcterms:created>
  <dcterms:modified xsi:type="dcterms:W3CDTF">2017-01-20T11:42:00Z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1946553878</vt:i4>
  </property>
</Properties>
</file>